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586D1" w14:textId="27999C64" w:rsidR="005C0CF2" w:rsidRDefault="002A1A2E">
      <w:pPr>
        <w:pStyle w:val="Title"/>
        <w:jc w:val="right"/>
        <w:rPr>
          <w:lang w:val="hr-HR"/>
        </w:rPr>
      </w:pPr>
      <w:r>
        <w:rPr>
          <w:lang w:val="hr-HR"/>
        </w:rPr>
        <w:t>Mobilne i web-aplikacije za Internet stvari s primjenom u poljoprivredi</w:t>
      </w:r>
    </w:p>
    <w:p w14:paraId="6BB1E860" w14:textId="77777777" w:rsidR="005C0CF2" w:rsidRDefault="00000000">
      <w:pPr>
        <w:pStyle w:val="Title"/>
        <w:jc w:val="right"/>
        <w:rPr>
          <w:lang w:val="hr-HR"/>
        </w:rPr>
      </w:pPr>
      <w:r>
        <w:rPr>
          <w:lang w:val="hr-HR"/>
        </w:rPr>
        <w:t>Tehnička dokumentacija</w:t>
      </w:r>
    </w:p>
    <w:p w14:paraId="232C8CA9" w14:textId="77777777" w:rsidR="005C0CF2" w:rsidRDefault="00000000">
      <w:pPr>
        <w:pStyle w:val="Title"/>
        <w:jc w:val="right"/>
        <w:rPr>
          <w:sz w:val="28"/>
          <w:lang w:val="hr-HR"/>
        </w:rPr>
      </w:pPr>
      <w:r>
        <w:rPr>
          <w:sz w:val="28"/>
          <w:lang w:val="hr-HR"/>
        </w:rPr>
        <w:t>Verzija 1.0</w:t>
      </w:r>
    </w:p>
    <w:p w14:paraId="7F1CE484" w14:textId="77777777" w:rsidR="005C0CF2" w:rsidRDefault="005C0CF2">
      <w:pPr>
        <w:pStyle w:val="Title"/>
        <w:jc w:val="right"/>
        <w:rPr>
          <w:lang w:val="hr-HR"/>
        </w:rPr>
      </w:pPr>
    </w:p>
    <w:p w14:paraId="127793D7" w14:textId="77777777" w:rsidR="005C0CF2" w:rsidRDefault="005C0CF2">
      <w:pPr>
        <w:pStyle w:val="Title"/>
        <w:jc w:val="right"/>
        <w:rPr>
          <w:lang w:val="hr-HR"/>
        </w:rPr>
      </w:pPr>
    </w:p>
    <w:p w14:paraId="106F6A90" w14:textId="77777777" w:rsidR="005C0CF2" w:rsidRDefault="005C0CF2">
      <w:pPr>
        <w:pStyle w:val="Title"/>
        <w:jc w:val="right"/>
        <w:rPr>
          <w:lang w:val="hr-HR"/>
        </w:rPr>
      </w:pPr>
    </w:p>
    <w:p w14:paraId="1D57C66B" w14:textId="77777777" w:rsidR="005C0CF2" w:rsidRDefault="005C0CF2">
      <w:pPr>
        <w:pStyle w:val="Title"/>
        <w:jc w:val="right"/>
        <w:rPr>
          <w:lang w:val="hr-HR"/>
        </w:rPr>
      </w:pPr>
    </w:p>
    <w:p w14:paraId="4B63C1E0" w14:textId="77777777" w:rsidR="005C0CF2" w:rsidRDefault="00000000">
      <w:pPr>
        <w:pStyle w:val="Title"/>
        <w:jc w:val="right"/>
        <w:rPr>
          <w:rFonts w:cs="Arial"/>
          <w:b w:val="0"/>
          <w:sz w:val="32"/>
          <w:szCs w:val="32"/>
          <w:lang w:val="hr-HR"/>
        </w:rPr>
      </w:pPr>
      <w:r>
        <w:rPr>
          <w:rFonts w:cs="Arial"/>
          <w:sz w:val="32"/>
          <w:szCs w:val="32"/>
          <w:lang w:val="hr-HR"/>
        </w:rPr>
        <w:t xml:space="preserve">Studentski tim: </w:t>
      </w:r>
      <w:r>
        <w:rPr>
          <w:rFonts w:cs="Arial"/>
          <w:b w:val="0"/>
          <w:sz w:val="32"/>
          <w:szCs w:val="32"/>
          <w:lang w:val="hr-HR"/>
        </w:rPr>
        <w:t>Marko Brlek</w:t>
      </w:r>
    </w:p>
    <w:p w14:paraId="4D118165" w14:textId="77777777" w:rsidR="005C0CF2" w:rsidRDefault="00000000">
      <w:pPr>
        <w:jc w:val="right"/>
        <w:rPr>
          <w:rFonts w:ascii="Arial" w:hAnsi="Arial" w:cs="Arial"/>
          <w:sz w:val="32"/>
          <w:szCs w:val="32"/>
          <w:lang w:val="hr-HR"/>
        </w:rPr>
      </w:pPr>
      <w:r>
        <w:rPr>
          <w:rFonts w:ascii="Arial" w:hAnsi="Arial" w:cs="Arial"/>
          <w:sz w:val="32"/>
          <w:szCs w:val="32"/>
          <w:lang w:val="hr-HR"/>
        </w:rPr>
        <w:t xml:space="preserve">Filip </w:t>
      </w:r>
      <w:proofErr w:type="spellStart"/>
      <w:r>
        <w:rPr>
          <w:rFonts w:ascii="Arial" w:hAnsi="Arial" w:cs="Arial"/>
          <w:sz w:val="32"/>
          <w:szCs w:val="32"/>
          <w:lang w:val="hr-HR"/>
        </w:rPr>
        <w:t>Fabris</w:t>
      </w:r>
      <w:proofErr w:type="spellEnd"/>
    </w:p>
    <w:p w14:paraId="339DE36C" w14:textId="77777777" w:rsidR="005C0CF2" w:rsidRDefault="00000000">
      <w:pPr>
        <w:jc w:val="right"/>
        <w:rPr>
          <w:rFonts w:ascii="Arial" w:hAnsi="Arial" w:cs="Arial"/>
          <w:sz w:val="32"/>
          <w:szCs w:val="32"/>
          <w:lang w:val="hr-HR"/>
        </w:rPr>
      </w:pPr>
      <w:r>
        <w:rPr>
          <w:rFonts w:ascii="Arial" w:hAnsi="Arial" w:cs="Arial"/>
          <w:sz w:val="32"/>
          <w:szCs w:val="32"/>
          <w:lang w:val="hr-HR"/>
        </w:rPr>
        <w:t>Josipa Jović</w:t>
      </w:r>
      <w:r>
        <w:br/>
      </w:r>
      <w:r>
        <w:rPr>
          <w:rFonts w:ascii="Arial" w:hAnsi="Arial" w:cs="Arial"/>
          <w:sz w:val="32"/>
          <w:szCs w:val="32"/>
          <w:lang w:val="hr-HR"/>
        </w:rPr>
        <w:t>Karla Kijac</w:t>
      </w:r>
      <w:r>
        <w:br/>
      </w:r>
      <w:r>
        <w:rPr>
          <w:rFonts w:ascii="Arial" w:hAnsi="Arial" w:cs="Arial"/>
          <w:sz w:val="32"/>
          <w:szCs w:val="32"/>
          <w:lang w:val="hr-HR"/>
        </w:rPr>
        <w:t xml:space="preserve">Lovro </w:t>
      </w:r>
      <w:proofErr w:type="spellStart"/>
      <w:r>
        <w:rPr>
          <w:rFonts w:ascii="Arial" w:hAnsi="Arial" w:cs="Arial"/>
          <w:sz w:val="32"/>
          <w:szCs w:val="32"/>
          <w:lang w:val="hr-HR"/>
        </w:rPr>
        <w:t>Makovec</w:t>
      </w:r>
      <w:proofErr w:type="spellEnd"/>
      <w:r>
        <w:br/>
      </w:r>
      <w:proofErr w:type="spellStart"/>
      <w:r>
        <w:rPr>
          <w:rFonts w:ascii="Arial" w:hAnsi="Arial" w:cs="Arial"/>
          <w:sz w:val="32"/>
          <w:szCs w:val="32"/>
          <w:lang w:val="hr-HR"/>
        </w:rPr>
        <w:t>Fran</w:t>
      </w:r>
      <w:proofErr w:type="spellEnd"/>
      <w:r>
        <w:rPr>
          <w:rFonts w:ascii="Arial" w:hAnsi="Arial" w:cs="Arial"/>
          <w:sz w:val="32"/>
          <w:szCs w:val="32"/>
          <w:lang w:val="hr-HR"/>
        </w:rPr>
        <w:t xml:space="preserve"> Marić</w:t>
      </w:r>
      <w:r>
        <w:br/>
      </w:r>
      <w:r>
        <w:rPr>
          <w:rFonts w:ascii="Arial" w:hAnsi="Arial" w:cs="Arial"/>
          <w:sz w:val="32"/>
          <w:szCs w:val="32"/>
          <w:lang w:val="hr-HR"/>
        </w:rPr>
        <w:t>Luka Radman</w:t>
      </w:r>
      <w:r>
        <w:br/>
      </w:r>
      <w:r>
        <w:rPr>
          <w:rFonts w:ascii="Arial" w:hAnsi="Arial" w:cs="Arial"/>
          <w:sz w:val="32"/>
          <w:szCs w:val="32"/>
          <w:lang w:val="hr-HR"/>
        </w:rPr>
        <w:t>Valentina Valić</w:t>
      </w:r>
      <w:r>
        <w:br/>
      </w:r>
      <w:r>
        <w:rPr>
          <w:rFonts w:ascii="Arial" w:hAnsi="Arial" w:cs="Arial"/>
          <w:sz w:val="32"/>
          <w:szCs w:val="32"/>
          <w:lang w:val="hr-HR"/>
        </w:rPr>
        <w:t xml:space="preserve">Ivan </w:t>
      </w:r>
      <w:proofErr w:type="spellStart"/>
      <w:r>
        <w:rPr>
          <w:rFonts w:ascii="Arial" w:hAnsi="Arial" w:cs="Arial"/>
          <w:sz w:val="32"/>
          <w:szCs w:val="32"/>
          <w:lang w:val="hr-HR"/>
        </w:rPr>
        <w:t>Žgela</w:t>
      </w:r>
      <w:proofErr w:type="spellEnd"/>
    </w:p>
    <w:p w14:paraId="4B2A7702" w14:textId="77777777" w:rsidR="005C0CF2" w:rsidRDefault="005C0CF2">
      <w:pPr>
        <w:rPr>
          <w:rFonts w:ascii="Arial" w:hAnsi="Arial" w:cs="Arial"/>
          <w:sz w:val="32"/>
          <w:szCs w:val="32"/>
          <w:lang w:val="hr-HR"/>
        </w:rPr>
      </w:pPr>
    </w:p>
    <w:p w14:paraId="37245A39" w14:textId="77777777" w:rsidR="005C0CF2" w:rsidRDefault="00000000">
      <w:pPr>
        <w:pStyle w:val="Title"/>
        <w:jc w:val="right"/>
        <w:rPr>
          <w:rFonts w:cs="Arial"/>
          <w:b w:val="0"/>
          <w:sz w:val="32"/>
          <w:szCs w:val="32"/>
          <w:lang w:val="hr-HR"/>
        </w:rPr>
      </w:pPr>
      <w:r>
        <w:rPr>
          <w:rFonts w:cs="Arial"/>
          <w:sz w:val="32"/>
          <w:szCs w:val="32"/>
          <w:lang w:val="hr-HR"/>
        </w:rPr>
        <w:t xml:space="preserve">Nastavnici: </w:t>
      </w:r>
      <w:r>
        <w:rPr>
          <w:rFonts w:cs="Arial"/>
          <w:b w:val="0"/>
          <w:sz w:val="32"/>
          <w:szCs w:val="32"/>
          <w:lang w:val="hr-HR"/>
        </w:rPr>
        <w:t>Prof. dr. sc. Gordan Ježić</w:t>
      </w:r>
    </w:p>
    <w:p w14:paraId="08A61606" w14:textId="77777777" w:rsidR="005C0CF2" w:rsidRDefault="00000000">
      <w:pPr>
        <w:jc w:val="right"/>
        <w:rPr>
          <w:rFonts w:ascii="Arial" w:hAnsi="Arial" w:cs="Arial"/>
          <w:sz w:val="32"/>
          <w:szCs w:val="32"/>
          <w:lang w:val="hr-HR"/>
        </w:rPr>
      </w:pPr>
      <w:r>
        <w:rPr>
          <w:lang w:val="hr-HR"/>
        </w:rPr>
        <w:tab/>
      </w:r>
      <w:r>
        <w:rPr>
          <w:lang w:val="hr-HR"/>
        </w:rPr>
        <w:tab/>
      </w:r>
      <w:r>
        <w:rPr>
          <w:lang w:val="hr-HR"/>
        </w:rPr>
        <w:tab/>
      </w:r>
      <w:r>
        <w:rPr>
          <w:lang w:val="hr-HR"/>
        </w:rPr>
        <w:tab/>
      </w:r>
      <w:r>
        <w:rPr>
          <w:lang w:val="hr-HR"/>
        </w:rPr>
        <w:tab/>
      </w:r>
      <w:r>
        <w:rPr>
          <w:lang w:val="hr-HR"/>
        </w:rPr>
        <w:tab/>
      </w:r>
      <w:r>
        <w:rPr>
          <w:lang w:val="hr-HR"/>
        </w:rPr>
        <w:tab/>
      </w:r>
      <w:r>
        <w:rPr>
          <w:lang w:val="hr-HR"/>
        </w:rPr>
        <w:tab/>
      </w:r>
      <w:r>
        <w:rPr>
          <w:rFonts w:ascii="Arial" w:hAnsi="Arial" w:cs="Arial"/>
          <w:sz w:val="32"/>
          <w:szCs w:val="32"/>
          <w:lang w:val="hr-HR"/>
        </w:rPr>
        <w:t>Prof. dr. sc. Mario Kušek</w:t>
      </w:r>
    </w:p>
    <w:p w14:paraId="66A7AB6F" w14:textId="77777777" w:rsidR="005C0CF2" w:rsidRDefault="005C0CF2">
      <w:pPr>
        <w:pStyle w:val="Title"/>
        <w:jc w:val="right"/>
        <w:rPr>
          <w:sz w:val="28"/>
          <w:lang w:val="hr-HR"/>
        </w:rPr>
      </w:pPr>
    </w:p>
    <w:p w14:paraId="4968B790" w14:textId="77777777" w:rsidR="005C0CF2" w:rsidRDefault="005C0CF2">
      <w:pPr>
        <w:pStyle w:val="Title"/>
        <w:jc w:val="right"/>
        <w:rPr>
          <w:sz w:val="28"/>
          <w:lang w:val="hr-HR"/>
        </w:rPr>
      </w:pPr>
    </w:p>
    <w:p w14:paraId="5156DAEA" w14:textId="77777777" w:rsidR="005C0CF2" w:rsidRDefault="005C0CF2">
      <w:pPr>
        <w:pStyle w:val="Title"/>
        <w:jc w:val="right"/>
        <w:rPr>
          <w:sz w:val="28"/>
          <w:lang w:val="hr-HR"/>
        </w:rPr>
      </w:pPr>
    </w:p>
    <w:p w14:paraId="0C19276A" w14:textId="77777777" w:rsidR="005C0CF2" w:rsidRDefault="005C0CF2">
      <w:pPr>
        <w:pStyle w:val="Title"/>
        <w:jc w:val="right"/>
        <w:rPr>
          <w:sz w:val="28"/>
          <w:lang w:val="hr-HR"/>
        </w:rPr>
      </w:pPr>
    </w:p>
    <w:p w14:paraId="3C09D045" w14:textId="77777777" w:rsidR="005C0CF2" w:rsidRDefault="005C0CF2">
      <w:pPr>
        <w:pStyle w:val="Title"/>
        <w:jc w:val="right"/>
        <w:rPr>
          <w:sz w:val="28"/>
          <w:lang w:val="hr-HR"/>
        </w:rPr>
      </w:pPr>
    </w:p>
    <w:p w14:paraId="5F87BAD6" w14:textId="77777777" w:rsidR="005C0CF2" w:rsidRDefault="005C0CF2">
      <w:pPr>
        <w:pStyle w:val="Title"/>
        <w:jc w:val="right"/>
        <w:rPr>
          <w:sz w:val="28"/>
          <w:lang w:val="hr-HR"/>
        </w:rPr>
        <w:sectPr w:rsidR="005C0CF2">
          <w:headerReference w:type="default" r:id="rId8"/>
          <w:footerReference w:type="default" r:id="rId9"/>
          <w:pgSz w:w="12240" w:h="15840"/>
          <w:pgMar w:top="1440" w:right="1440" w:bottom="1440" w:left="1440" w:header="720" w:footer="720" w:gutter="0"/>
          <w:cols w:space="720"/>
          <w:formProt w:val="0"/>
          <w:vAlign w:val="center"/>
          <w:docGrid w:linePitch="100"/>
        </w:sectPr>
      </w:pPr>
    </w:p>
    <w:p w14:paraId="161CB005" w14:textId="77777777" w:rsidR="00211C72" w:rsidRDefault="00211C72">
      <w:pPr>
        <w:pStyle w:val="Title"/>
        <w:rPr>
          <w:lang w:val="hr-HR"/>
        </w:rPr>
      </w:pPr>
    </w:p>
    <w:p w14:paraId="7517806D" w14:textId="329EEDFC" w:rsidR="005C0CF2" w:rsidRDefault="00000000">
      <w:pPr>
        <w:pStyle w:val="Title"/>
        <w:rPr>
          <w:lang w:val="hr-HR"/>
        </w:rPr>
      </w:pPr>
      <w:r>
        <w:rPr>
          <w:lang w:val="hr-HR"/>
        </w:rPr>
        <w:t>Sadržaj</w:t>
      </w:r>
    </w:p>
    <w:p w14:paraId="7F34A1A9" w14:textId="212ACC54" w:rsidR="00211C72" w:rsidRDefault="00211C72" w:rsidP="00211C72">
      <w:pPr>
        <w:rPr>
          <w:lang w:val="hr-HR"/>
        </w:rPr>
      </w:pPr>
    </w:p>
    <w:p w14:paraId="01ED76C8" w14:textId="0DF275FB" w:rsidR="00211C72" w:rsidRDefault="00211C72" w:rsidP="00211C72">
      <w:pPr>
        <w:rPr>
          <w:lang w:val="hr-HR"/>
        </w:rPr>
      </w:pPr>
    </w:p>
    <w:p w14:paraId="29A4CED1" w14:textId="77777777" w:rsidR="00211C72" w:rsidRPr="00211C72" w:rsidRDefault="00211C72" w:rsidP="00211C72">
      <w:pPr>
        <w:rPr>
          <w:lang w:val="hr-HR"/>
        </w:rPr>
      </w:pPr>
    </w:p>
    <w:sdt>
      <w:sdtPr>
        <w:id w:val="151651105"/>
        <w:docPartObj>
          <w:docPartGallery w:val="Table of Contents"/>
          <w:docPartUnique/>
        </w:docPartObj>
      </w:sdtPr>
      <w:sdtContent>
        <w:p w14:paraId="6031E359" w14:textId="3F01F227" w:rsidR="00CC2D63" w:rsidRPr="00CC2D63" w:rsidRDefault="00000000">
          <w:pPr>
            <w:pStyle w:val="TOC1"/>
            <w:tabs>
              <w:tab w:val="left" w:pos="432"/>
            </w:tabs>
            <w:rPr>
              <w:rFonts w:asciiTheme="minorHAnsi" w:eastAsiaTheme="minorEastAsia" w:hAnsiTheme="minorHAnsi" w:cstheme="minorBidi"/>
              <w:b/>
              <w:bCs/>
              <w:noProof/>
              <w:sz w:val="28"/>
              <w:szCs w:val="28"/>
              <w:lang w:val="en-GB" w:eastAsia="en-GB"/>
            </w:rPr>
          </w:pPr>
          <w:r w:rsidRPr="00211C72">
            <w:rPr>
              <w:sz w:val="24"/>
              <w:szCs w:val="24"/>
            </w:rPr>
            <w:fldChar w:fldCharType="begin"/>
          </w:r>
          <w:r w:rsidRPr="00211C72">
            <w:rPr>
              <w:sz w:val="24"/>
              <w:szCs w:val="24"/>
              <w:lang w:val="hr-HR"/>
            </w:rPr>
            <w:instrText xml:space="preserve"> TOC \o "1-3" \h</w:instrText>
          </w:r>
          <w:r w:rsidRPr="00211C72">
            <w:rPr>
              <w:sz w:val="24"/>
              <w:szCs w:val="24"/>
              <w:lang w:val="hr-HR"/>
            </w:rPr>
            <w:fldChar w:fldCharType="separate"/>
          </w:r>
          <w:hyperlink w:anchor="_Toc125132336" w:history="1">
            <w:r w:rsidR="00CC2D63" w:rsidRPr="00CC2D63">
              <w:rPr>
                <w:rStyle w:val="Hyperlink"/>
                <w:b/>
                <w:bCs/>
                <w:noProof/>
                <w:sz w:val="24"/>
                <w:szCs w:val="24"/>
                <w:lang w:val="hr-HR"/>
              </w:rPr>
              <w:t>1.</w:t>
            </w:r>
            <w:r w:rsidR="00CC2D63" w:rsidRPr="00CC2D63">
              <w:rPr>
                <w:rFonts w:asciiTheme="minorHAnsi" w:eastAsiaTheme="minorEastAsia" w:hAnsiTheme="minorHAnsi" w:cstheme="minorBidi"/>
                <w:b/>
                <w:bCs/>
                <w:noProof/>
                <w:sz w:val="28"/>
                <w:szCs w:val="28"/>
                <w:lang w:val="en-GB" w:eastAsia="en-GB"/>
              </w:rPr>
              <w:tab/>
            </w:r>
            <w:r w:rsidR="00CC2D63" w:rsidRPr="00CC2D63">
              <w:rPr>
                <w:rStyle w:val="Hyperlink"/>
                <w:b/>
                <w:bCs/>
                <w:noProof/>
                <w:sz w:val="24"/>
                <w:szCs w:val="24"/>
                <w:lang w:val="hr-HR"/>
              </w:rPr>
              <w:t>Opis razvijenog proizvoda</w:t>
            </w:r>
            <w:r w:rsidR="00CC2D63" w:rsidRPr="00CC2D63">
              <w:rPr>
                <w:b/>
                <w:bCs/>
                <w:noProof/>
                <w:sz w:val="24"/>
                <w:szCs w:val="24"/>
              </w:rPr>
              <w:tab/>
            </w:r>
            <w:r w:rsidR="00CC2D63" w:rsidRPr="00CC2D63">
              <w:rPr>
                <w:b/>
                <w:bCs/>
                <w:noProof/>
                <w:sz w:val="24"/>
                <w:szCs w:val="24"/>
              </w:rPr>
              <w:fldChar w:fldCharType="begin"/>
            </w:r>
            <w:r w:rsidR="00CC2D63" w:rsidRPr="00CC2D63">
              <w:rPr>
                <w:b/>
                <w:bCs/>
                <w:noProof/>
                <w:sz w:val="24"/>
                <w:szCs w:val="24"/>
              </w:rPr>
              <w:instrText xml:space="preserve"> PAGEREF _Toc125132336 \h </w:instrText>
            </w:r>
            <w:r w:rsidR="00CC2D63" w:rsidRPr="00CC2D63">
              <w:rPr>
                <w:b/>
                <w:bCs/>
                <w:noProof/>
                <w:sz w:val="24"/>
                <w:szCs w:val="24"/>
              </w:rPr>
            </w:r>
            <w:r w:rsidR="00CC2D63" w:rsidRPr="00CC2D63">
              <w:rPr>
                <w:b/>
                <w:bCs/>
                <w:noProof/>
                <w:sz w:val="24"/>
                <w:szCs w:val="24"/>
              </w:rPr>
              <w:fldChar w:fldCharType="separate"/>
            </w:r>
            <w:r w:rsidR="00CC2D63" w:rsidRPr="00CC2D63">
              <w:rPr>
                <w:b/>
                <w:bCs/>
                <w:noProof/>
                <w:sz w:val="24"/>
                <w:szCs w:val="24"/>
              </w:rPr>
              <w:t>3</w:t>
            </w:r>
            <w:r w:rsidR="00CC2D63" w:rsidRPr="00CC2D63">
              <w:rPr>
                <w:b/>
                <w:bCs/>
                <w:noProof/>
                <w:sz w:val="24"/>
                <w:szCs w:val="24"/>
              </w:rPr>
              <w:fldChar w:fldCharType="end"/>
            </w:r>
          </w:hyperlink>
        </w:p>
        <w:p w14:paraId="74EBA96A" w14:textId="30028480" w:rsidR="00CC2D63" w:rsidRPr="00CC2D63" w:rsidRDefault="00CC2D63">
          <w:pPr>
            <w:pStyle w:val="TOC2"/>
            <w:tabs>
              <w:tab w:val="left" w:pos="990"/>
            </w:tabs>
            <w:rPr>
              <w:rFonts w:asciiTheme="minorHAnsi" w:eastAsiaTheme="minorEastAsia" w:hAnsiTheme="minorHAnsi" w:cstheme="minorBidi"/>
              <w:noProof/>
              <w:sz w:val="28"/>
              <w:szCs w:val="28"/>
              <w:lang w:val="en-GB" w:eastAsia="en-GB"/>
            </w:rPr>
          </w:pPr>
          <w:hyperlink w:anchor="_Toc125132337" w:history="1">
            <w:r w:rsidRPr="00CC2D63">
              <w:rPr>
                <w:rStyle w:val="Hyperlink"/>
                <w:noProof/>
                <w:sz w:val="24"/>
                <w:szCs w:val="24"/>
                <w:lang w:val="hr-HR"/>
              </w:rPr>
              <w:t>1.1</w:t>
            </w:r>
            <w:r w:rsidRPr="00CC2D63">
              <w:rPr>
                <w:rFonts w:asciiTheme="minorHAnsi" w:eastAsiaTheme="minorEastAsia" w:hAnsiTheme="minorHAnsi" w:cstheme="minorBidi"/>
                <w:noProof/>
                <w:sz w:val="28"/>
                <w:szCs w:val="28"/>
                <w:lang w:val="en-GB" w:eastAsia="en-GB"/>
              </w:rPr>
              <w:tab/>
            </w:r>
            <w:r w:rsidRPr="00CC2D63">
              <w:rPr>
                <w:rStyle w:val="Hyperlink"/>
                <w:noProof/>
                <w:sz w:val="24"/>
                <w:szCs w:val="24"/>
                <w:lang w:val="hr-HR"/>
              </w:rPr>
              <w:t>Korištene tehnologije</w:t>
            </w:r>
            <w:r w:rsidRPr="00CC2D63">
              <w:rPr>
                <w:noProof/>
                <w:sz w:val="24"/>
                <w:szCs w:val="24"/>
              </w:rPr>
              <w:tab/>
            </w:r>
            <w:r w:rsidRPr="00CC2D63">
              <w:rPr>
                <w:noProof/>
                <w:sz w:val="24"/>
                <w:szCs w:val="24"/>
              </w:rPr>
              <w:fldChar w:fldCharType="begin"/>
            </w:r>
            <w:r w:rsidRPr="00CC2D63">
              <w:rPr>
                <w:noProof/>
                <w:sz w:val="24"/>
                <w:szCs w:val="24"/>
              </w:rPr>
              <w:instrText xml:space="preserve"> PAGEREF _Toc125132337 \h </w:instrText>
            </w:r>
            <w:r w:rsidRPr="00CC2D63">
              <w:rPr>
                <w:noProof/>
                <w:sz w:val="24"/>
                <w:szCs w:val="24"/>
              </w:rPr>
            </w:r>
            <w:r w:rsidRPr="00CC2D63">
              <w:rPr>
                <w:noProof/>
                <w:sz w:val="24"/>
                <w:szCs w:val="24"/>
              </w:rPr>
              <w:fldChar w:fldCharType="separate"/>
            </w:r>
            <w:r w:rsidRPr="00CC2D63">
              <w:rPr>
                <w:noProof/>
                <w:sz w:val="24"/>
                <w:szCs w:val="24"/>
              </w:rPr>
              <w:t>3</w:t>
            </w:r>
            <w:r w:rsidRPr="00CC2D63">
              <w:rPr>
                <w:noProof/>
                <w:sz w:val="24"/>
                <w:szCs w:val="24"/>
              </w:rPr>
              <w:fldChar w:fldCharType="end"/>
            </w:r>
          </w:hyperlink>
        </w:p>
        <w:p w14:paraId="0FCF50C8" w14:textId="65AF5B83" w:rsidR="00CC2D63" w:rsidRPr="00CC2D63" w:rsidRDefault="00CC2D63">
          <w:pPr>
            <w:pStyle w:val="TOC2"/>
            <w:tabs>
              <w:tab w:val="left" w:pos="990"/>
            </w:tabs>
            <w:rPr>
              <w:rFonts w:asciiTheme="minorHAnsi" w:eastAsiaTheme="minorEastAsia" w:hAnsiTheme="minorHAnsi" w:cstheme="minorBidi"/>
              <w:noProof/>
              <w:sz w:val="28"/>
              <w:szCs w:val="28"/>
              <w:lang w:val="en-GB" w:eastAsia="en-GB"/>
            </w:rPr>
          </w:pPr>
          <w:hyperlink w:anchor="_Toc125132338" w:history="1">
            <w:r w:rsidRPr="00CC2D63">
              <w:rPr>
                <w:rStyle w:val="Hyperlink"/>
                <w:noProof/>
                <w:sz w:val="24"/>
                <w:szCs w:val="24"/>
                <w:lang w:val="hr-HR"/>
              </w:rPr>
              <w:t>1.2</w:t>
            </w:r>
            <w:r w:rsidRPr="00CC2D63">
              <w:rPr>
                <w:rFonts w:asciiTheme="minorHAnsi" w:eastAsiaTheme="minorEastAsia" w:hAnsiTheme="minorHAnsi" w:cstheme="minorBidi"/>
                <w:noProof/>
                <w:sz w:val="28"/>
                <w:szCs w:val="28"/>
                <w:lang w:val="en-GB" w:eastAsia="en-GB"/>
              </w:rPr>
              <w:tab/>
            </w:r>
            <w:r w:rsidRPr="00CC2D63">
              <w:rPr>
                <w:rStyle w:val="Hyperlink"/>
                <w:noProof/>
                <w:sz w:val="24"/>
                <w:szCs w:val="24"/>
                <w:lang w:val="hr-HR"/>
              </w:rPr>
              <w:t>Elementi proizvoda</w:t>
            </w:r>
            <w:r w:rsidRPr="00CC2D63">
              <w:rPr>
                <w:noProof/>
                <w:sz w:val="24"/>
                <w:szCs w:val="24"/>
              </w:rPr>
              <w:tab/>
            </w:r>
            <w:r w:rsidRPr="00CC2D63">
              <w:rPr>
                <w:noProof/>
                <w:sz w:val="24"/>
                <w:szCs w:val="24"/>
              </w:rPr>
              <w:fldChar w:fldCharType="begin"/>
            </w:r>
            <w:r w:rsidRPr="00CC2D63">
              <w:rPr>
                <w:noProof/>
                <w:sz w:val="24"/>
                <w:szCs w:val="24"/>
              </w:rPr>
              <w:instrText xml:space="preserve"> PAGEREF _Toc125132338 \h </w:instrText>
            </w:r>
            <w:r w:rsidRPr="00CC2D63">
              <w:rPr>
                <w:noProof/>
                <w:sz w:val="24"/>
                <w:szCs w:val="24"/>
              </w:rPr>
            </w:r>
            <w:r w:rsidRPr="00CC2D63">
              <w:rPr>
                <w:noProof/>
                <w:sz w:val="24"/>
                <w:szCs w:val="24"/>
              </w:rPr>
              <w:fldChar w:fldCharType="separate"/>
            </w:r>
            <w:r w:rsidRPr="00CC2D63">
              <w:rPr>
                <w:noProof/>
                <w:sz w:val="24"/>
                <w:szCs w:val="24"/>
              </w:rPr>
              <w:t>4</w:t>
            </w:r>
            <w:r w:rsidRPr="00CC2D63">
              <w:rPr>
                <w:noProof/>
                <w:sz w:val="24"/>
                <w:szCs w:val="24"/>
              </w:rPr>
              <w:fldChar w:fldCharType="end"/>
            </w:r>
          </w:hyperlink>
        </w:p>
        <w:p w14:paraId="1F5AB325" w14:textId="40CA665D" w:rsidR="00CC2D63" w:rsidRPr="00CC2D63" w:rsidRDefault="00CC2D63">
          <w:pPr>
            <w:pStyle w:val="TOC3"/>
            <w:rPr>
              <w:rFonts w:asciiTheme="minorHAnsi" w:eastAsiaTheme="minorEastAsia" w:hAnsiTheme="minorHAnsi" w:cstheme="minorBidi"/>
              <w:noProof/>
              <w:sz w:val="28"/>
              <w:szCs w:val="28"/>
              <w:lang w:val="en-GB" w:eastAsia="en-GB"/>
            </w:rPr>
          </w:pPr>
          <w:hyperlink w:anchor="_Toc125132339" w:history="1">
            <w:r w:rsidRPr="00CC2D63">
              <w:rPr>
                <w:rStyle w:val="Hyperlink"/>
                <w:noProof/>
                <w:sz w:val="24"/>
                <w:szCs w:val="24"/>
                <w:lang w:val="hr-HR"/>
              </w:rPr>
              <w:t>1.2.1</w:t>
            </w:r>
            <w:r w:rsidRPr="00CC2D63">
              <w:rPr>
                <w:rFonts w:asciiTheme="minorHAnsi" w:eastAsiaTheme="minorEastAsia" w:hAnsiTheme="minorHAnsi" w:cstheme="minorBidi"/>
                <w:noProof/>
                <w:sz w:val="28"/>
                <w:szCs w:val="28"/>
                <w:lang w:val="en-GB" w:eastAsia="en-GB"/>
              </w:rPr>
              <w:tab/>
            </w:r>
            <w:r w:rsidRPr="00CC2D63">
              <w:rPr>
                <w:rStyle w:val="Hyperlink"/>
                <w:noProof/>
                <w:sz w:val="24"/>
                <w:szCs w:val="24"/>
                <w:lang w:val="hr-HR"/>
              </w:rPr>
              <w:t>Poslužitelj</w:t>
            </w:r>
            <w:r w:rsidRPr="00CC2D63">
              <w:rPr>
                <w:noProof/>
                <w:sz w:val="24"/>
                <w:szCs w:val="24"/>
              </w:rPr>
              <w:tab/>
            </w:r>
            <w:r w:rsidRPr="00CC2D63">
              <w:rPr>
                <w:noProof/>
                <w:sz w:val="24"/>
                <w:szCs w:val="24"/>
              </w:rPr>
              <w:fldChar w:fldCharType="begin"/>
            </w:r>
            <w:r w:rsidRPr="00CC2D63">
              <w:rPr>
                <w:noProof/>
                <w:sz w:val="24"/>
                <w:szCs w:val="24"/>
              </w:rPr>
              <w:instrText xml:space="preserve"> PAGEREF _Toc125132339 \h </w:instrText>
            </w:r>
            <w:r w:rsidRPr="00CC2D63">
              <w:rPr>
                <w:noProof/>
                <w:sz w:val="24"/>
                <w:szCs w:val="24"/>
              </w:rPr>
            </w:r>
            <w:r w:rsidRPr="00CC2D63">
              <w:rPr>
                <w:noProof/>
                <w:sz w:val="24"/>
                <w:szCs w:val="24"/>
              </w:rPr>
              <w:fldChar w:fldCharType="separate"/>
            </w:r>
            <w:r w:rsidRPr="00CC2D63">
              <w:rPr>
                <w:noProof/>
                <w:sz w:val="24"/>
                <w:szCs w:val="24"/>
              </w:rPr>
              <w:t>4</w:t>
            </w:r>
            <w:r w:rsidRPr="00CC2D63">
              <w:rPr>
                <w:noProof/>
                <w:sz w:val="24"/>
                <w:szCs w:val="24"/>
              </w:rPr>
              <w:fldChar w:fldCharType="end"/>
            </w:r>
          </w:hyperlink>
        </w:p>
        <w:p w14:paraId="7597458A" w14:textId="0E544400" w:rsidR="00CC2D63" w:rsidRPr="00CC2D63" w:rsidRDefault="00CC2D63">
          <w:pPr>
            <w:pStyle w:val="TOC3"/>
            <w:rPr>
              <w:rFonts w:asciiTheme="minorHAnsi" w:eastAsiaTheme="minorEastAsia" w:hAnsiTheme="minorHAnsi" w:cstheme="minorBidi"/>
              <w:noProof/>
              <w:sz w:val="28"/>
              <w:szCs w:val="28"/>
              <w:lang w:val="en-GB" w:eastAsia="en-GB"/>
            </w:rPr>
          </w:pPr>
          <w:hyperlink w:anchor="_Toc125132340" w:history="1">
            <w:r w:rsidRPr="00CC2D63">
              <w:rPr>
                <w:rStyle w:val="Hyperlink"/>
                <w:noProof/>
                <w:sz w:val="24"/>
                <w:szCs w:val="24"/>
                <w:lang w:val="hr-HR"/>
              </w:rPr>
              <w:t>1.2.2</w:t>
            </w:r>
            <w:r w:rsidRPr="00CC2D63">
              <w:rPr>
                <w:rFonts w:asciiTheme="minorHAnsi" w:eastAsiaTheme="minorEastAsia" w:hAnsiTheme="minorHAnsi" w:cstheme="minorBidi"/>
                <w:noProof/>
                <w:sz w:val="28"/>
                <w:szCs w:val="28"/>
                <w:lang w:val="en-GB" w:eastAsia="en-GB"/>
              </w:rPr>
              <w:tab/>
            </w:r>
            <w:r w:rsidRPr="00CC2D63">
              <w:rPr>
                <w:rStyle w:val="Hyperlink"/>
                <w:noProof/>
                <w:sz w:val="24"/>
                <w:szCs w:val="24"/>
                <w:lang w:val="hr-HR"/>
              </w:rPr>
              <w:t>Flutter aplikacija</w:t>
            </w:r>
            <w:r w:rsidRPr="00CC2D63">
              <w:rPr>
                <w:noProof/>
                <w:sz w:val="24"/>
                <w:szCs w:val="24"/>
              </w:rPr>
              <w:tab/>
            </w:r>
            <w:r w:rsidRPr="00CC2D63">
              <w:rPr>
                <w:noProof/>
                <w:sz w:val="24"/>
                <w:szCs w:val="24"/>
              </w:rPr>
              <w:fldChar w:fldCharType="begin"/>
            </w:r>
            <w:r w:rsidRPr="00CC2D63">
              <w:rPr>
                <w:noProof/>
                <w:sz w:val="24"/>
                <w:szCs w:val="24"/>
              </w:rPr>
              <w:instrText xml:space="preserve"> PAGEREF _Toc125132340 \h </w:instrText>
            </w:r>
            <w:r w:rsidRPr="00CC2D63">
              <w:rPr>
                <w:noProof/>
                <w:sz w:val="24"/>
                <w:szCs w:val="24"/>
              </w:rPr>
            </w:r>
            <w:r w:rsidRPr="00CC2D63">
              <w:rPr>
                <w:noProof/>
                <w:sz w:val="24"/>
                <w:szCs w:val="24"/>
              </w:rPr>
              <w:fldChar w:fldCharType="separate"/>
            </w:r>
            <w:r w:rsidRPr="00CC2D63">
              <w:rPr>
                <w:noProof/>
                <w:sz w:val="24"/>
                <w:szCs w:val="24"/>
              </w:rPr>
              <w:t>4</w:t>
            </w:r>
            <w:r w:rsidRPr="00CC2D63">
              <w:rPr>
                <w:noProof/>
                <w:sz w:val="24"/>
                <w:szCs w:val="24"/>
              </w:rPr>
              <w:fldChar w:fldCharType="end"/>
            </w:r>
          </w:hyperlink>
        </w:p>
        <w:p w14:paraId="4753BAB0" w14:textId="6A44FD1C" w:rsidR="00CC2D63" w:rsidRPr="00CC2D63" w:rsidRDefault="00CC2D63">
          <w:pPr>
            <w:pStyle w:val="TOC3"/>
            <w:rPr>
              <w:rFonts w:asciiTheme="minorHAnsi" w:eastAsiaTheme="minorEastAsia" w:hAnsiTheme="minorHAnsi" w:cstheme="minorBidi"/>
              <w:noProof/>
              <w:sz w:val="28"/>
              <w:szCs w:val="28"/>
              <w:lang w:val="en-GB" w:eastAsia="en-GB"/>
            </w:rPr>
          </w:pPr>
          <w:hyperlink w:anchor="_Toc125132341" w:history="1">
            <w:r w:rsidRPr="00CC2D63">
              <w:rPr>
                <w:rStyle w:val="Hyperlink"/>
                <w:noProof/>
                <w:sz w:val="24"/>
                <w:szCs w:val="24"/>
                <w:lang w:val="hr-HR"/>
              </w:rPr>
              <w:t>1.2.3</w:t>
            </w:r>
            <w:r w:rsidRPr="00CC2D63">
              <w:rPr>
                <w:rFonts w:asciiTheme="minorHAnsi" w:eastAsiaTheme="minorEastAsia" w:hAnsiTheme="minorHAnsi" w:cstheme="minorBidi"/>
                <w:noProof/>
                <w:sz w:val="28"/>
                <w:szCs w:val="28"/>
                <w:lang w:val="en-GB" w:eastAsia="en-GB"/>
              </w:rPr>
              <w:tab/>
            </w:r>
            <w:r w:rsidRPr="00CC2D63">
              <w:rPr>
                <w:rStyle w:val="Hyperlink"/>
                <w:noProof/>
                <w:sz w:val="24"/>
                <w:szCs w:val="24"/>
                <w:lang w:val="hr-HR"/>
              </w:rPr>
              <w:t>Web-aplikacija</w:t>
            </w:r>
            <w:r w:rsidRPr="00CC2D63">
              <w:rPr>
                <w:noProof/>
                <w:sz w:val="24"/>
                <w:szCs w:val="24"/>
              </w:rPr>
              <w:tab/>
            </w:r>
            <w:r w:rsidRPr="00CC2D63">
              <w:rPr>
                <w:noProof/>
                <w:sz w:val="24"/>
                <w:szCs w:val="24"/>
              </w:rPr>
              <w:fldChar w:fldCharType="begin"/>
            </w:r>
            <w:r w:rsidRPr="00CC2D63">
              <w:rPr>
                <w:noProof/>
                <w:sz w:val="24"/>
                <w:szCs w:val="24"/>
              </w:rPr>
              <w:instrText xml:space="preserve"> PAGEREF _Toc125132341 \h </w:instrText>
            </w:r>
            <w:r w:rsidRPr="00CC2D63">
              <w:rPr>
                <w:noProof/>
                <w:sz w:val="24"/>
                <w:szCs w:val="24"/>
              </w:rPr>
            </w:r>
            <w:r w:rsidRPr="00CC2D63">
              <w:rPr>
                <w:noProof/>
                <w:sz w:val="24"/>
                <w:szCs w:val="24"/>
              </w:rPr>
              <w:fldChar w:fldCharType="separate"/>
            </w:r>
            <w:r w:rsidRPr="00CC2D63">
              <w:rPr>
                <w:noProof/>
                <w:sz w:val="24"/>
                <w:szCs w:val="24"/>
              </w:rPr>
              <w:t>4</w:t>
            </w:r>
            <w:r w:rsidRPr="00CC2D63">
              <w:rPr>
                <w:noProof/>
                <w:sz w:val="24"/>
                <w:szCs w:val="24"/>
              </w:rPr>
              <w:fldChar w:fldCharType="end"/>
            </w:r>
          </w:hyperlink>
        </w:p>
        <w:p w14:paraId="722DE001" w14:textId="1EA2ABD5" w:rsidR="00CC2D63" w:rsidRPr="00CC2D63" w:rsidRDefault="00CC2D63">
          <w:pPr>
            <w:pStyle w:val="TOC3"/>
            <w:rPr>
              <w:rFonts w:asciiTheme="minorHAnsi" w:eastAsiaTheme="minorEastAsia" w:hAnsiTheme="minorHAnsi" w:cstheme="minorBidi"/>
              <w:noProof/>
              <w:sz w:val="28"/>
              <w:szCs w:val="28"/>
              <w:lang w:val="en-GB" w:eastAsia="en-GB"/>
            </w:rPr>
          </w:pPr>
          <w:hyperlink w:anchor="_Toc125132342" w:history="1">
            <w:r w:rsidRPr="00CC2D63">
              <w:rPr>
                <w:rStyle w:val="Hyperlink"/>
                <w:noProof/>
                <w:sz w:val="24"/>
                <w:szCs w:val="24"/>
                <w:lang w:val="hr-HR"/>
              </w:rPr>
              <w:t>1.2.4</w:t>
            </w:r>
            <w:r w:rsidRPr="00CC2D63">
              <w:rPr>
                <w:rFonts w:asciiTheme="minorHAnsi" w:eastAsiaTheme="minorEastAsia" w:hAnsiTheme="minorHAnsi" w:cstheme="minorBidi"/>
                <w:noProof/>
                <w:sz w:val="28"/>
                <w:szCs w:val="28"/>
                <w:lang w:val="en-GB" w:eastAsia="en-GB"/>
              </w:rPr>
              <w:tab/>
            </w:r>
            <w:r w:rsidRPr="00CC2D63">
              <w:rPr>
                <w:rStyle w:val="Hyperlink"/>
                <w:noProof/>
                <w:sz w:val="24"/>
                <w:szCs w:val="24"/>
                <w:lang w:val="hr-HR"/>
              </w:rPr>
              <w:t>Mikroupravljač</w:t>
            </w:r>
            <w:r w:rsidRPr="00CC2D63">
              <w:rPr>
                <w:noProof/>
                <w:sz w:val="24"/>
                <w:szCs w:val="24"/>
              </w:rPr>
              <w:tab/>
            </w:r>
            <w:r w:rsidRPr="00CC2D63">
              <w:rPr>
                <w:noProof/>
                <w:sz w:val="24"/>
                <w:szCs w:val="24"/>
              </w:rPr>
              <w:fldChar w:fldCharType="begin"/>
            </w:r>
            <w:r w:rsidRPr="00CC2D63">
              <w:rPr>
                <w:noProof/>
                <w:sz w:val="24"/>
                <w:szCs w:val="24"/>
              </w:rPr>
              <w:instrText xml:space="preserve"> PAGEREF _Toc125132342 \h </w:instrText>
            </w:r>
            <w:r w:rsidRPr="00CC2D63">
              <w:rPr>
                <w:noProof/>
                <w:sz w:val="24"/>
                <w:szCs w:val="24"/>
              </w:rPr>
            </w:r>
            <w:r w:rsidRPr="00CC2D63">
              <w:rPr>
                <w:noProof/>
                <w:sz w:val="24"/>
                <w:szCs w:val="24"/>
              </w:rPr>
              <w:fldChar w:fldCharType="separate"/>
            </w:r>
            <w:r w:rsidRPr="00CC2D63">
              <w:rPr>
                <w:noProof/>
                <w:sz w:val="24"/>
                <w:szCs w:val="24"/>
              </w:rPr>
              <w:t>4</w:t>
            </w:r>
            <w:r w:rsidRPr="00CC2D63">
              <w:rPr>
                <w:noProof/>
                <w:sz w:val="24"/>
                <w:szCs w:val="24"/>
              </w:rPr>
              <w:fldChar w:fldCharType="end"/>
            </w:r>
          </w:hyperlink>
        </w:p>
        <w:p w14:paraId="64F7800B" w14:textId="08F1F582" w:rsidR="00CC2D63" w:rsidRPr="00CC2D63" w:rsidRDefault="00CC2D63">
          <w:pPr>
            <w:pStyle w:val="TOC1"/>
            <w:tabs>
              <w:tab w:val="left" w:pos="432"/>
            </w:tabs>
            <w:rPr>
              <w:rFonts w:asciiTheme="minorHAnsi" w:eastAsiaTheme="minorEastAsia" w:hAnsiTheme="minorHAnsi" w:cstheme="minorBidi"/>
              <w:b/>
              <w:bCs/>
              <w:noProof/>
              <w:sz w:val="28"/>
              <w:szCs w:val="28"/>
              <w:lang w:val="en-GB" w:eastAsia="en-GB"/>
            </w:rPr>
          </w:pPr>
          <w:hyperlink w:anchor="_Toc125132343" w:history="1">
            <w:r w:rsidRPr="00CC2D63">
              <w:rPr>
                <w:rStyle w:val="Hyperlink"/>
                <w:b/>
                <w:bCs/>
                <w:noProof/>
                <w:sz w:val="24"/>
                <w:szCs w:val="24"/>
                <w:lang w:val="hr-HR"/>
              </w:rPr>
              <w:t>2.</w:t>
            </w:r>
            <w:r w:rsidRPr="00CC2D63">
              <w:rPr>
                <w:rFonts w:asciiTheme="minorHAnsi" w:eastAsiaTheme="minorEastAsia" w:hAnsiTheme="minorHAnsi" w:cstheme="minorBidi"/>
                <w:b/>
                <w:bCs/>
                <w:noProof/>
                <w:sz w:val="28"/>
                <w:szCs w:val="28"/>
                <w:lang w:val="en-GB" w:eastAsia="en-GB"/>
              </w:rPr>
              <w:tab/>
            </w:r>
            <w:r w:rsidRPr="00CC2D63">
              <w:rPr>
                <w:rStyle w:val="Hyperlink"/>
                <w:b/>
                <w:bCs/>
                <w:noProof/>
                <w:sz w:val="24"/>
                <w:szCs w:val="24"/>
                <w:lang w:val="hr-HR"/>
              </w:rPr>
              <w:t>Tehničke značajke</w:t>
            </w:r>
            <w:r w:rsidRPr="00CC2D63">
              <w:rPr>
                <w:b/>
                <w:bCs/>
                <w:noProof/>
                <w:sz w:val="24"/>
                <w:szCs w:val="24"/>
              </w:rPr>
              <w:tab/>
            </w:r>
            <w:r w:rsidRPr="00CC2D63">
              <w:rPr>
                <w:b/>
                <w:bCs/>
                <w:noProof/>
                <w:sz w:val="24"/>
                <w:szCs w:val="24"/>
              </w:rPr>
              <w:fldChar w:fldCharType="begin"/>
            </w:r>
            <w:r w:rsidRPr="00CC2D63">
              <w:rPr>
                <w:b/>
                <w:bCs/>
                <w:noProof/>
                <w:sz w:val="24"/>
                <w:szCs w:val="24"/>
              </w:rPr>
              <w:instrText xml:space="preserve"> PAGEREF _Toc125132343 \h </w:instrText>
            </w:r>
            <w:r w:rsidRPr="00CC2D63">
              <w:rPr>
                <w:b/>
                <w:bCs/>
                <w:noProof/>
                <w:sz w:val="24"/>
                <w:szCs w:val="24"/>
              </w:rPr>
            </w:r>
            <w:r w:rsidRPr="00CC2D63">
              <w:rPr>
                <w:b/>
                <w:bCs/>
                <w:noProof/>
                <w:sz w:val="24"/>
                <w:szCs w:val="24"/>
              </w:rPr>
              <w:fldChar w:fldCharType="separate"/>
            </w:r>
            <w:r w:rsidRPr="00CC2D63">
              <w:rPr>
                <w:b/>
                <w:bCs/>
                <w:noProof/>
                <w:sz w:val="24"/>
                <w:szCs w:val="24"/>
              </w:rPr>
              <w:t>5</w:t>
            </w:r>
            <w:r w:rsidRPr="00CC2D63">
              <w:rPr>
                <w:b/>
                <w:bCs/>
                <w:noProof/>
                <w:sz w:val="24"/>
                <w:szCs w:val="24"/>
              </w:rPr>
              <w:fldChar w:fldCharType="end"/>
            </w:r>
          </w:hyperlink>
        </w:p>
        <w:p w14:paraId="05F8259A" w14:textId="03E58383" w:rsidR="00CC2D63" w:rsidRPr="00CC2D63" w:rsidRDefault="00CC2D63">
          <w:pPr>
            <w:pStyle w:val="TOC2"/>
            <w:tabs>
              <w:tab w:val="left" w:pos="990"/>
            </w:tabs>
            <w:rPr>
              <w:rFonts w:asciiTheme="minorHAnsi" w:eastAsiaTheme="minorEastAsia" w:hAnsiTheme="minorHAnsi" w:cstheme="minorBidi"/>
              <w:noProof/>
              <w:sz w:val="28"/>
              <w:szCs w:val="28"/>
              <w:lang w:val="en-GB" w:eastAsia="en-GB"/>
            </w:rPr>
          </w:pPr>
          <w:hyperlink w:anchor="_Toc125132344" w:history="1">
            <w:r w:rsidRPr="00CC2D63">
              <w:rPr>
                <w:rStyle w:val="Hyperlink"/>
                <w:noProof/>
                <w:sz w:val="24"/>
                <w:szCs w:val="24"/>
                <w:lang w:val="hr-HR"/>
              </w:rPr>
              <w:t>2.1</w:t>
            </w:r>
            <w:r w:rsidRPr="00CC2D63">
              <w:rPr>
                <w:rFonts w:asciiTheme="minorHAnsi" w:eastAsiaTheme="minorEastAsia" w:hAnsiTheme="minorHAnsi" w:cstheme="minorBidi"/>
                <w:noProof/>
                <w:sz w:val="28"/>
                <w:szCs w:val="28"/>
                <w:lang w:val="en-GB" w:eastAsia="en-GB"/>
              </w:rPr>
              <w:tab/>
            </w:r>
            <w:r w:rsidRPr="00CC2D63">
              <w:rPr>
                <w:rStyle w:val="Hyperlink"/>
                <w:noProof/>
                <w:sz w:val="24"/>
                <w:szCs w:val="24"/>
                <w:lang w:val="hr-HR"/>
              </w:rPr>
              <w:t>Opis arhitekture</w:t>
            </w:r>
            <w:r w:rsidRPr="00CC2D63">
              <w:rPr>
                <w:noProof/>
                <w:sz w:val="24"/>
                <w:szCs w:val="24"/>
              </w:rPr>
              <w:tab/>
            </w:r>
            <w:r w:rsidRPr="00CC2D63">
              <w:rPr>
                <w:noProof/>
                <w:sz w:val="24"/>
                <w:szCs w:val="24"/>
              </w:rPr>
              <w:fldChar w:fldCharType="begin"/>
            </w:r>
            <w:r w:rsidRPr="00CC2D63">
              <w:rPr>
                <w:noProof/>
                <w:sz w:val="24"/>
                <w:szCs w:val="24"/>
              </w:rPr>
              <w:instrText xml:space="preserve"> PAGEREF _Toc125132344 \h </w:instrText>
            </w:r>
            <w:r w:rsidRPr="00CC2D63">
              <w:rPr>
                <w:noProof/>
                <w:sz w:val="24"/>
                <w:szCs w:val="24"/>
              </w:rPr>
            </w:r>
            <w:r w:rsidRPr="00CC2D63">
              <w:rPr>
                <w:noProof/>
                <w:sz w:val="24"/>
                <w:szCs w:val="24"/>
              </w:rPr>
              <w:fldChar w:fldCharType="separate"/>
            </w:r>
            <w:r w:rsidRPr="00CC2D63">
              <w:rPr>
                <w:noProof/>
                <w:sz w:val="24"/>
                <w:szCs w:val="24"/>
              </w:rPr>
              <w:t>5</w:t>
            </w:r>
            <w:r w:rsidRPr="00CC2D63">
              <w:rPr>
                <w:noProof/>
                <w:sz w:val="24"/>
                <w:szCs w:val="24"/>
              </w:rPr>
              <w:fldChar w:fldCharType="end"/>
            </w:r>
          </w:hyperlink>
        </w:p>
        <w:p w14:paraId="1BC7453C" w14:textId="1CFEFDBC" w:rsidR="00CC2D63" w:rsidRPr="00CC2D63" w:rsidRDefault="00CC2D63">
          <w:pPr>
            <w:pStyle w:val="TOC2"/>
            <w:tabs>
              <w:tab w:val="left" w:pos="990"/>
            </w:tabs>
            <w:rPr>
              <w:rFonts w:asciiTheme="minorHAnsi" w:eastAsiaTheme="minorEastAsia" w:hAnsiTheme="minorHAnsi" w:cstheme="minorBidi"/>
              <w:noProof/>
              <w:sz w:val="28"/>
              <w:szCs w:val="28"/>
              <w:lang w:val="en-GB" w:eastAsia="en-GB"/>
            </w:rPr>
          </w:pPr>
          <w:hyperlink w:anchor="_Toc125132345" w:history="1">
            <w:r w:rsidRPr="00CC2D63">
              <w:rPr>
                <w:rStyle w:val="Hyperlink"/>
                <w:noProof/>
                <w:sz w:val="24"/>
                <w:szCs w:val="24"/>
                <w:lang w:val="hr-HR"/>
              </w:rPr>
              <w:t>2.2</w:t>
            </w:r>
            <w:r w:rsidRPr="00CC2D63">
              <w:rPr>
                <w:rFonts w:asciiTheme="minorHAnsi" w:eastAsiaTheme="minorEastAsia" w:hAnsiTheme="minorHAnsi" w:cstheme="minorBidi"/>
                <w:noProof/>
                <w:sz w:val="28"/>
                <w:szCs w:val="28"/>
                <w:lang w:val="en-GB" w:eastAsia="en-GB"/>
              </w:rPr>
              <w:tab/>
            </w:r>
            <w:r w:rsidRPr="00CC2D63">
              <w:rPr>
                <w:rStyle w:val="Hyperlink"/>
                <w:noProof/>
                <w:sz w:val="24"/>
                <w:szCs w:val="24"/>
                <w:lang w:val="hr-HR"/>
              </w:rPr>
              <w:t>Detaljniji opis arhitekture</w:t>
            </w:r>
            <w:r w:rsidRPr="00CC2D63">
              <w:rPr>
                <w:noProof/>
                <w:sz w:val="24"/>
                <w:szCs w:val="24"/>
              </w:rPr>
              <w:tab/>
            </w:r>
            <w:r w:rsidRPr="00CC2D63">
              <w:rPr>
                <w:noProof/>
                <w:sz w:val="24"/>
                <w:szCs w:val="24"/>
              </w:rPr>
              <w:fldChar w:fldCharType="begin"/>
            </w:r>
            <w:r w:rsidRPr="00CC2D63">
              <w:rPr>
                <w:noProof/>
                <w:sz w:val="24"/>
                <w:szCs w:val="24"/>
              </w:rPr>
              <w:instrText xml:space="preserve"> PAGEREF _Toc125132345 \h </w:instrText>
            </w:r>
            <w:r w:rsidRPr="00CC2D63">
              <w:rPr>
                <w:noProof/>
                <w:sz w:val="24"/>
                <w:szCs w:val="24"/>
              </w:rPr>
            </w:r>
            <w:r w:rsidRPr="00CC2D63">
              <w:rPr>
                <w:noProof/>
                <w:sz w:val="24"/>
                <w:szCs w:val="24"/>
              </w:rPr>
              <w:fldChar w:fldCharType="separate"/>
            </w:r>
            <w:r w:rsidRPr="00CC2D63">
              <w:rPr>
                <w:noProof/>
                <w:sz w:val="24"/>
                <w:szCs w:val="24"/>
              </w:rPr>
              <w:t>5</w:t>
            </w:r>
            <w:r w:rsidRPr="00CC2D63">
              <w:rPr>
                <w:noProof/>
                <w:sz w:val="24"/>
                <w:szCs w:val="24"/>
              </w:rPr>
              <w:fldChar w:fldCharType="end"/>
            </w:r>
          </w:hyperlink>
        </w:p>
        <w:p w14:paraId="46B7E2CB" w14:textId="6E6659CD" w:rsidR="00CC2D63" w:rsidRPr="00CC2D63" w:rsidRDefault="00CC2D63">
          <w:pPr>
            <w:pStyle w:val="TOC3"/>
            <w:rPr>
              <w:rFonts w:asciiTheme="minorHAnsi" w:eastAsiaTheme="minorEastAsia" w:hAnsiTheme="minorHAnsi" w:cstheme="minorBidi"/>
              <w:noProof/>
              <w:sz w:val="28"/>
              <w:szCs w:val="28"/>
              <w:lang w:val="en-GB" w:eastAsia="en-GB"/>
            </w:rPr>
          </w:pPr>
          <w:hyperlink w:anchor="_Toc125132346" w:history="1">
            <w:r w:rsidRPr="00CC2D63">
              <w:rPr>
                <w:rStyle w:val="Hyperlink"/>
                <w:noProof/>
                <w:sz w:val="24"/>
                <w:szCs w:val="24"/>
                <w:lang w:val="hr-HR"/>
              </w:rPr>
              <w:t>2.2.1</w:t>
            </w:r>
            <w:r w:rsidRPr="00CC2D63">
              <w:rPr>
                <w:rFonts w:asciiTheme="minorHAnsi" w:eastAsiaTheme="minorEastAsia" w:hAnsiTheme="minorHAnsi" w:cstheme="minorBidi"/>
                <w:noProof/>
                <w:sz w:val="28"/>
                <w:szCs w:val="28"/>
                <w:lang w:val="en-GB" w:eastAsia="en-GB"/>
              </w:rPr>
              <w:tab/>
            </w:r>
            <w:r w:rsidRPr="00CC2D63">
              <w:rPr>
                <w:rStyle w:val="Hyperlink"/>
                <w:noProof/>
                <w:sz w:val="24"/>
                <w:szCs w:val="24"/>
                <w:lang w:val="hr-HR"/>
              </w:rPr>
              <w:t>Poslužitelj</w:t>
            </w:r>
            <w:r w:rsidRPr="00CC2D63">
              <w:rPr>
                <w:noProof/>
                <w:sz w:val="24"/>
                <w:szCs w:val="24"/>
              </w:rPr>
              <w:tab/>
            </w:r>
            <w:r w:rsidRPr="00CC2D63">
              <w:rPr>
                <w:noProof/>
                <w:sz w:val="24"/>
                <w:szCs w:val="24"/>
              </w:rPr>
              <w:fldChar w:fldCharType="begin"/>
            </w:r>
            <w:r w:rsidRPr="00CC2D63">
              <w:rPr>
                <w:noProof/>
                <w:sz w:val="24"/>
                <w:szCs w:val="24"/>
              </w:rPr>
              <w:instrText xml:space="preserve"> PAGEREF _Toc125132346 \h </w:instrText>
            </w:r>
            <w:r w:rsidRPr="00CC2D63">
              <w:rPr>
                <w:noProof/>
                <w:sz w:val="24"/>
                <w:szCs w:val="24"/>
              </w:rPr>
            </w:r>
            <w:r w:rsidRPr="00CC2D63">
              <w:rPr>
                <w:noProof/>
                <w:sz w:val="24"/>
                <w:szCs w:val="24"/>
              </w:rPr>
              <w:fldChar w:fldCharType="separate"/>
            </w:r>
            <w:r w:rsidRPr="00CC2D63">
              <w:rPr>
                <w:noProof/>
                <w:sz w:val="24"/>
                <w:szCs w:val="24"/>
              </w:rPr>
              <w:t>5</w:t>
            </w:r>
            <w:r w:rsidRPr="00CC2D63">
              <w:rPr>
                <w:noProof/>
                <w:sz w:val="24"/>
                <w:szCs w:val="24"/>
              </w:rPr>
              <w:fldChar w:fldCharType="end"/>
            </w:r>
          </w:hyperlink>
        </w:p>
        <w:p w14:paraId="178450FA" w14:textId="2D87ED9B" w:rsidR="00CC2D63" w:rsidRPr="00CC2D63" w:rsidRDefault="00CC2D63">
          <w:pPr>
            <w:pStyle w:val="TOC3"/>
            <w:rPr>
              <w:rFonts w:asciiTheme="minorHAnsi" w:eastAsiaTheme="minorEastAsia" w:hAnsiTheme="minorHAnsi" w:cstheme="minorBidi"/>
              <w:noProof/>
              <w:sz w:val="28"/>
              <w:szCs w:val="28"/>
              <w:lang w:val="en-GB" w:eastAsia="en-GB"/>
            </w:rPr>
          </w:pPr>
          <w:hyperlink w:anchor="_Toc125132347" w:history="1">
            <w:r w:rsidRPr="00CC2D63">
              <w:rPr>
                <w:rStyle w:val="Hyperlink"/>
                <w:noProof/>
                <w:sz w:val="24"/>
                <w:szCs w:val="24"/>
                <w:lang w:val="hr-HR"/>
              </w:rPr>
              <w:t>2.2.2</w:t>
            </w:r>
            <w:r w:rsidRPr="00CC2D63">
              <w:rPr>
                <w:rFonts w:asciiTheme="minorHAnsi" w:eastAsiaTheme="minorEastAsia" w:hAnsiTheme="minorHAnsi" w:cstheme="minorBidi"/>
                <w:noProof/>
                <w:sz w:val="28"/>
                <w:szCs w:val="28"/>
                <w:lang w:val="en-GB" w:eastAsia="en-GB"/>
              </w:rPr>
              <w:tab/>
            </w:r>
            <w:r w:rsidRPr="00CC2D63">
              <w:rPr>
                <w:rStyle w:val="Hyperlink"/>
                <w:noProof/>
                <w:sz w:val="24"/>
                <w:szCs w:val="24"/>
                <w:lang w:val="hr-HR"/>
              </w:rPr>
              <w:t>Arhitektura Web aplikacije</w:t>
            </w:r>
            <w:r w:rsidRPr="00CC2D63">
              <w:rPr>
                <w:noProof/>
                <w:sz w:val="24"/>
                <w:szCs w:val="24"/>
              </w:rPr>
              <w:tab/>
            </w:r>
            <w:r w:rsidRPr="00CC2D63">
              <w:rPr>
                <w:noProof/>
                <w:sz w:val="24"/>
                <w:szCs w:val="24"/>
              </w:rPr>
              <w:fldChar w:fldCharType="begin"/>
            </w:r>
            <w:r w:rsidRPr="00CC2D63">
              <w:rPr>
                <w:noProof/>
                <w:sz w:val="24"/>
                <w:szCs w:val="24"/>
              </w:rPr>
              <w:instrText xml:space="preserve"> PAGEREF _Toc125132347 \h </w:instrText>
            </w:r>
            <w:r w:rsidRPr="00CC2D63">
              <w:rPr>
                <w:noProof/>
                <w:sz w:val="24"/>
                <w:szCs w:val="24"/>
              </w:rPr>
            </w:r>
            <w:r w:rsidRPr="00CC2D63">
              <w:rPr>
                <w:noProof/>
                <w:sz w:val="24"/>
                <w:szCs w:val="24"/>
              </w:rPr>
              <w:fldChar w:fldCharType="separate"/>
            </w:r>
            <w:r w:rsidRPr="00CC2D63">
              <w:rPr>
                <w:noProof/>
                <w:sz w:val="24"/>
                <w:szCs w:val="24"/>
              </w:rPr>
              <w:t>9</w:t>
            </w:r>
            <w:r w:rsidRPr="00CC2D63">
              <w:rPr>
                <w:noProof/>
                <w:sz w:val="24"/>
                <w:szCs w:val="24"/>
              </w:rPr>
              <w:fldChar w:fldCharType="end"/>
            </w:r>
          </w:hyperlink>
        </w:p>
        <w:p w14:paraId="4A234862" w14:textId="00A1688C" w:rsidR="00CC2D63" w:rsidRPr="00CC2D63" w:rsidRDefault="00CC2D63">
          <w:pPr>
            <w:pStyle w:val="TOC3"/>
            <w:rPr>
              <w:rFonts w:asciiTheme="minorHAnsi" w:eastAsiaTheme="minorEastAsia" w:hAnsiTheme="minorHAnsi" w:cstheme="minorBidi"/>
              <w:noProof/>
              <w:sz w:val="28"/>
              <w:szCs w:val="28"/>
              <w:lang w:val="en-GB" w:eastAsia="en-GB"/>
            </w:rPr>
          </w:pPr>
          <w:hyperlink w:anchor="_Toc125132348" w:history="1">
            <w:r w:rsidRPr="00CC2D63">
              <w:rPr>
                <w:rStyle w:val="Hyperlink"/>
                <w:noProof/>
                <w:sz w:val="24"/>
                <w:szCs w:val="24"/>
                <w:lang w:val="hr-HR"/>
              </w:rPr>
              <w:t>2.2.3</w:t>
            </w:r>
            <w:r w:rsidRPr="00CC2D63">
              <w:rPr>
                <w:rFonts w:asciiTheme="minorHAnsi" w:eastAsiaTheme="minorEastAsia" w:hAnsiTheme="minorHAnsi" w:cstheme="minorBidi"/>
                <w:noProof/>
                <w:sz w:val="28"/>
                <w:szCs w:val="28"/>
                <w:lang w:val="en-GB" w:eastAsia="en-GB"/>
              </w:rPr>
              <w:tab/>
            </w:r>
            <w:r w:rsidRPr="00CC2D63">
              <w:rPr>
                <w:rStyle w:val="Hyperlink"/>
                <w:noProof/>
                <w:sz w:val="24"/>
                <w:szCs w:val="24"/>
                <w:lang w:val="hr-HR"/>
              </w:rPr>
              <w:t>Arhitektura Flutter aplikacije</w:t>
            </w:r>
            <w:r w:rsidRPr="00CC2D63">
              <w:rPr>
                <w:noProof/>
                <w:sz w:val="24"/>
                <w:szCs w:val="24"/>
              </w:rPr>
              <w:tab/>
            </w:r>
            <w:r w:rsidRPr="00CC2D63">
              <w:rPr>
                <w:noProof/>
                <w:sz w:val="24"/>
                <w:szCs w:val="24"/>
              </w:rPr>
              <w:fldChar w:fldCharType="begin"/>
            </w:r>
            <w:r w:rsidRPr="00CC2D63">
              <w:rPr>
                <w:noProof/>
                <w:sz w:val="24"/>
                <w:szCs w:val="24"/>
              </w:rPr>
              <w:instrText xml:space="preserve"> PAGEREF _Toc125132348 \h </w:instrText>
            </w:r>
            <w:r w:rsidRPr="00CC2D63">
              <w:rPr>
                <w:noProof/>
                <w:sz w:val="24"/>
                <w:szCs w:val="24"/>
              </w:rPr>
            </w:r>
            <w:r w:rsidRPr="00CC2D63">
              <w:rPr>
                <w:noProof/>
                <w:sz w:val="24"/>
                <w:szCs w:val="24"/>
              </w:rPr>
              <w:fldChar w:fldCharType="separate"/>
            </w:r>
            <w:r w:rsidRPr="00CC2D63">
              <w:rPr>
                <w:noProof/>
                <w:sz w:val="24"/>
                <w:szCs w:val="24"/>
              </w:rPr>
              <w:t>11</w:t>
            </w:r>
            <w:r w:rsidRPr="00CC2D63">
              <w:rPr>
                <w:noProof/>
                <w:sz w:val="24"/>
                <w:szCs w:val="24"/>
              </w:rPr>
              <w:fldChar w:fldCharType="end"/>
            </w:r>
          </w:hyperlink>
        </w:p>
        <w:p w14:paraId="469CAEF8" w14:textId="17930109" w:rsidR="00CC2D63" w:rsidRPr="00CC2D63" w:rsidRDefault="00CC2D63">
          <w:pPr>
            <w:pStyle w:val="TOC1"/>
            <w:tabs>
              <w:tab w:val="left" w:pos="432"/>
            </w:tabs>
            <w:rPr>
              <w:rFonts w:asciiTheme="minorHAnsi" w:eastAsiaTheme="minorEastAsia" w:hAnsiTheme="minorHAnsi" w:cstheme="minorBidi"/>
              <w:b/>
              <w:bCs/>
              <w:noProof/>
              <w:sz w:val="28"/>
              <w:szCs w:val="28"/>
              <w:lang w:val="en-GB" w:eastAsia="en-GB"/>
            </w:rPr>
          </w:pPr>
          <w:hyperlink w:anchor="_Toc125132349" w:history="1">
            <w:r w:rsidRPr="00CC2D63">
              <w:rPr>
                <w:rStyle w:val="Hyperlink"/>
                <w:b/>
                <w:bCs/>
                <w:noProof/>
                <w:sz w:val="24"/>
                <w:szCs w:val="24"/>
                <w:lang w:val="hr-HR"/>
              </w:rPr>
              <w:t>3.</w:t>
            </w:r>
            <w:r w:rsidRPr="00CC2D63">
              <w:rPr>
                <w:rFonts w:asciiTheme="minorHAnsi" w:eastAsiaTheme="minorEastAsia" w:hAnsiTheme="minorHAnsi" w:cstheme="minorBidi"/>
                <w:b/>
                <w:bCs/>
                <w:noProof/>
                <w:sz w:val="28"/>
                <w:szCs w:val="28"/>
                <w:lang w:val="en-GB" w:eastAsia="en-GB"/>
              </w:rPr>
              <w:tab/>
            </w:r>
            <w:r w:rsidRPr="00CC2D63">
              <w:rPr>
                <w:rStyle w:val="Hyperlink"/>
                <w:b/>
                <w:bCs/>
                <w:noProof/>
                <w:sz w:val="24"/>
                <w:szCs w:val="24"/>
                <w:lang w:val="hr-HR"/>
              </w:rPr>
              <w:t>Upute za korištenje</w:t>
            </w:r>
            <w:r w:rsidRPr="00CC2D63">
              <w:rPr>
                <w:b/>
                <w:bCs/>
                <w:noProof/>
                <w:sz w:val="24"/>
                <w:szCs w:val="24"/>
              </w:rPr>
              <w:tab/>
            </w:r>
            <w:r w:rsidRPr="00CC2D63">
              <w:rPr>
                <w:b/>
                <w:bCs/>
                <w:noProof/>
                <w:sz w:val="24"/>
                <w:szCs w:val="24"/>
              </w:rPr>
              <w:fldChar w:fldCharType="begin"/>
            </w:r>
            <w:r w:rsidRPr="00CC2D63">
              <w:rPr>
                <w:b/>
                <w:bCs/>
                <w:noProof/>
                <w:sz w:val="24"/>
                <w:szCs w:val="24"/>
              </w:rPr>
              <w:instrText xml:space="preserve"> PAGEREF _Toc125132349 \h </w:instrText>
            </w:r>
            <w:r w:rsidRPr="00CC2D63">
              <w:rPr>
                <w:b/>
                <w:bCs/>
                <w:noProof/>
                <w:sz w:val="24"/>
                <w:szCs w:val="24"/>
              </w:rPr>
            </w:r>
            <w:r w:rsidRPr="00CC2D63">
              <w:rPr>
                <w:b/>
                <w:bCs/>
                <w:noProof/>
                <w:sz w:val="24"/>
                <w:szCs w:val="24"/>
              </w:rPr>
              <w:fldChar w:fldCharType="separate"/>
            </w:r>
            <w:r w:rsidRPr="00CC2D63">
              <w:rPr>
                <w:b/>
                <w:bCs/>
                <w:noProof/>
                <w:sz w:val="24"/>
                <w:szCs w:val="24"/>
              </w:rPr>
              <w:t>12</w:t>
            </w:r>
            <w:r w:rsidRPr="00CC2D63">
              <w:rPr>
                <w:b/>
                <w:bCs/>
                <w:noProof/>
                <w:sz w:val="24"/>
                <w:szCs w:val="24"/>
              </w:rPr>
              <w:fldChar w:fldCharType="end"/>
            </w:r>
          </w:hyperlink>
        </w:p>
        <w:p w14:paraId="03F131FF" w14:textId="0D4F0570" w:rsidR="00CC2D63" w:rsidRPr="00CC2D63" w:rsidRDefault="00CC2D63">
          <w:pPr>
            <w:pStyle w:val="TOC2"/>
            <w:tabs>
              <w:tab w:val="left" w:pos="990"/>
            </w:tabs>
            <w:rPr>
              <w:rFonts w:asciiTheme="minorHAnsi" w:eastAsiaTheme="minorEastAsia" w:hAnsiTheme="minorHAnsi" w:cstheme="minorBidi"/>
              <w:noProof/>
              <w:sz w:val="28"/>
              <w:szCs w:val="28"/>
              <w:lang w:val="en-GB" w:eastAsia="en-GB"/>
            </w:rPr>
          </w:pPr>
          <w:hyperlink w:anchor="_Toc125132350" w:history="1">
            <w:r w:rsidRPr="00CC2D63">
              <w:rPr>
                <w:rStyle w:val="Hyperlink"/>
                <w:noProof/>
                <w:sz w:val="24"/>
                <w:szCs w:val="24"/>
                <w:lang w:val="hr-HR"/>
              </w:rPr>
              <w:t>3.1</w:t>
            </w:r>
            <w:r w:rsidRPr="00CC2D63">
              <w:rPr>
                <w:rFonts w:asciiTheme="minorHAnsi" w:eastAsiaTheme="minorEastAsia" w:hAnsiTheme="minorHAnsi" w:cstheme="minorBidi"/>
                <w:noProof/>
                <w:sz w:val="28"/>
                <w:szCs w:val="28"/>
                <w:lang w:val="en-GB" w:eastAsia="en-GB"/>
              </w:rPr>
              <w:tab/>
            </w:r>
            <w:r w:rsidRPr="00CC2D63">
              <w:rPr>
                <w:rStyle w:val="Hyperlink"/>
                <w:noProof/>
                <w:sz w:val="24"/>
                <w:szCs w:val="24"/>
                <w:lang w:val="hr-HR"/>
              </w:rPr>
              <w:t>Poslužitelj</w:t>
            </w:r>
            <w:r w:rsidRPr="00CC2D63">
              <w:rPr>
                <w:noProof/>
                <w:sz w:val="24"/>
                <w:szCs w:val="24"/>
              </w:rPr>
              <w:tab/>
            </w:r>
            <w:r w:rsidRPr="00CC2D63">
              <w:rPr>
                <w:noProof/>
                <w:sz w:val="24"/>
                <w:szCs w:val="24"/>
              </w:rPr>
              <w:fldChar w:fldCharType="begin"/>
            </w:r>
            <w:r w:rsidRPr="00CC2D63">
              <w:rPr>
                <w:noProof/>
                <w:sz w:val="24"/>
                <w:szCs w:val="24"/>
              </w:rPr>
              <w:instrText xml:space="preserve"> PAGEREF _Toc125132350 \h </w:instrText>
            </w:r>
            <w:r w:rsidRPr="00CC2D63">
              <w:rPr>
                <w:noProof/>
                <w:sz w:val="24"/>
                <w:szCs w:val="24"/>
              </w:rPr>
            </w:r>
            <w:r w:rsidRPr="00CC2D63">
              <w:rPr>
                <w:noProof/>
                <w:sz w:val="24"/>
                <w:szCs w:val="24"/>
              </w:rPr>
              <w:fldChar w:fldCharType="separate"/>
            </w:r>
            <w:r w:rsidRPr="00CC2D63">
              <w:rPr>
                <w:noProof/>
                <w:sz w:val="24"/>
                <w:szCs w:val="24"/>
              </w:rPr>
              <w:t>12</w:t>
            </w:r>
            <w:r w:rsidRPr="00CC2D63">
              <w:rPr>
                <w:noProof/>
                <w:sz w:val="24"/>
                <w:szCs w:val="24"/>
              </w:rPr>
              <w:fldChar w:fldCharType="end"/>
            </w:r>
          </w:hyperlink>
        </w:p>
        <w:p w14:paraId="5717A534" w14:textId="5BF4E035" w:rsidR="00CC2D63" w:rsidRPr="00CC2D63" w:rsidRDefault="00CC2D63">
          <w:pPr>
            <w:pStyle w:val="TOC2"/>
            <w:tabs>
              <w:tab w:val="left" w:pos="990"/>
            </w:tabs>
            <w:rPr>
              <w:rFonts w:asciiTheme="minorHAnsi" w:eastAsiaTheme="minorEastAsia" w:hAnsiTheme="minorHAnsi" w:cstheme="minorBidi"/>
              <w:noProof/>
              <w:sz w:val="28"/>
              <w:szCs w:val="28"/>
              <w:lang w:val="en-GB" w:eastAsia="en-GB"/>
            </w:rPr>
          </w:pPr>
          <w:hyperlink w:anchor="_Toc125132351" w:history="1">
            <w:r w:rsidRPr="00CC2D63">
              <w:rPr>
                <w:rStyle w:val="Hyperlink"/>
                <w:noProof/>
                <w:sz w:val="24"/>
                <w:szCs w:val="24"/>
                <w:lang w:val="hr-HR"/>
              </w:rPr>
              <w:t>3.2</w:t>
            </w:r>
            <w:r w:rsidRPr="00CC2D63">
              <w:rPr>
                <w:rFonts w:asciiTheme="minorHAnsi" w:eastAsiaTheme="minorEastAsia" w:hAnsiTheme="minorHAnsi" w:cstheme="minorBidi"/>
                <w:noProof/>
                <w:sz w:val="28"/>
                <w:szCs w:val="28"/>
                <w:lang w:val="en-GB" w:eastAsia="en-GB"/>
              </w:rPr>
              <w:tab/>
            </w:r>
            <w:r w:rsidRPr="00CC2D63">
              <w:rPr>
                <w:rStyle w:val="Hyperlink"/>
                <w:noProof/>
                <w:sz w:val="24"/>
                <w:szCs w:val="24"/>
                <w:lang w:val="hr-HR"/>
              </w:rPr>
              <w:t>Flutter aplikacija</w:t>
            </w:r>
            <w:r w:rsidRPr="00CC2D63">
              <w:rPr>
                <w:noProof/>
                <w:sz w:val="24"/>
                <w:szCs w:val="24"/>
              </w:rPr>
              <w:tab/>
            </w:r>
            <w:r w:rsidRPr="00CC2D63">
              <w:rPr>
                <w:noProof/>
                <w:sz w:val="24"/>
                <w:szCs w:val="24"/>
              </w:rPr>
              <w:fldChar w:fldCharType="begin"/>
            </w:r>
            <w:r w:rsidRPr="00CC2D63">
              <w:rPr>
                <w:noProof/>
                <w:sz w:val="24"/>
                <w:szCs w:val="24"/>
              </w:rPr>
              <w:instrText xml:space="preserve"> PAGEREF _Toc125132351 \h </w:instrText>
            </w:r>
            <w:r w:rsidRPr="00CC2D63">
              <w:rPr>
                <w:noProof/>
                <w:sz w:val="24"/>
                <w:szCs w:val="24"/>
              </w:rPr>
            </w:r>
            <w:r w:rsidRPr="00CC2D63">
              <w:rPr>
                <w:noProof/>
                <w:sz w:val="24"/>
                <w:szCs w:val="24"/>
              </w:rPr>
              <w:fldChar w:fldCharType="separate"/>
            </w:r>
            <w:r w:rsidRPr="00CC2D63">
              <w:rPr>
                <w:noProof/>
                <w:sz w:val="24"/>
                <w:szCs w:val="24"/>
              </w:rPr>
              <w:t>13</w:t>
            </w:r>
            <w:r w:rsidRPr="00CC2D63">
              <w:rPr>
                <w:noProof/>
                <w:sz w:val="24"/>
                <w:szCs w:val="24"/>
              </w:rPr>
              <w:fldChar w:fldCharType="end"/>
            </w:r>
          </w:hyperlink>
        </w:p>
        <w:p w14:paraId="4129A41E" w14:textId="6B976E78" w:rsidR="00CC2D63" w:rsidRPr="00CC2D63" w:rsidRDefault="00CC2D63">
          <w:pPr>
            <w:pStyle w:val="TOC2"/>
            <w:tabs>
              <w:tab w:val="left" w:pos="990"/>
            </w:tabs>
            <w:rPr>
              <w:rFonts w:asciiTheme="minorHAnsi" w:eastAsiaTheme="minorEastAsia" w:hAnsiTheme="minorHAnsi" w:cstheme="minorBidi"/>
              <w:noProof/>
              <w:sz w:val="28"/>
              <w:szCs w:val="28"/>
              <w:lang w:val="en-GB" w:eastAsia="en-GB"/>
            </w:rPr>
          </w:pPr>
          <w:hyperlink w:anchor="_Toc125132352" w:history="1">
            <w:r w:rsidRPr="00CC2D63">
              <w:rPr>
                <w:rStyle w:val="Hyperlink"/>
                <w:noProof/>
                <w:sz w:val="24"/>
                <w:szCs w:val="24"/>
                <w:lang w:val="hr-HR"/>
              </w:rPr>
              <w:t>3.3</w:t>
            </w:r>
            <w:r w:rsidRPr="00CC2D63">
              <w:rPr>
                <w:rFonts w:asciiTheme="minorHAnsi" w:eastAsiaTheme="minorEastAsia" w:hAnsiTheme="minorHAnsi" w:cstheme="minorBidi"/>
                <w:noProof/>
                <w:sz w:val="28"/>
                <w:szCs w:val="28"/>
                <w:lang w:val="en-GB" w:eastAsia="en-GB"/>
              </w:rPr>
              <w:tab/>
            </w:r>
            <w:r w:rsidRPr="00CC2D63">
              <w:rPr>
                <w:rStyle w:val="Hyperlink"/>
                <w:noProof/>
                <w:sz w:val="24"/>
                <w:szCs w:val="24"/>
                <w:lang w:val="hr-HR"/>
              </w:rPr>
              <w:t>Web aplikacija</w:t>
            </w:r>
            <w:r w:rsidRPr="00CC2D63">
              <w:rPr>
                <w:noProof/>
                <w:sz w:val="24"/>
                <w:szCs w:val="24"/>
              </w:rPr>
              <w:tab/>
            </w:r>
            <w:r w:rsidRPr="00CC2D63">
              <w:rPr>
                <w:noProof/>
                <w:sz w:val="24"/>
                <w:szCs w:val="24"/>
              </w:rPr>
              <w:fldChar w:fldCharType="begin"/>
            </w:r>
            <w:r w:rsidRPr="00CC2D63">
              <w:rPr>
                <w:noProof/>
                <w:sz w:val="24"/>
                <w:szCs w:val="24"/>
              </w:rPr>
              <w:instrText xml:space="preserve"> PAGEREF _Toc125132352 \h </w:instrText>
            </w:r>
            <w:r w:rsidRPr="00CC2D63">
              <w:rPr>
                <w:noProof/>
                <w:sz w:val="24"/>
                <w:szCs w:val="24"/>
              </w:rPr>
            </w:r>
            <w:r w:rsidRPr="00CC2D63">
              <w:rPr>
                <w:noProof/>
                <w:sz w:val="24"/>
                <w:szCs w:val="24"/>
              </w:rPr>
              <w:fldChar w:fldCharType="separate"/>
            </w:r>
            <w:r w:rsidRPr="00CC2D63">
              <w:rPr>
                <w:noProof/>
                <w:sz w:val="24"/>
                <w:szCs w:val="24"/>
              </w:rPr>
              <w:t>15</w:t>
            </w:r>
            <w:r w:rsidRPr="00CC2D63">
              <w:rPr>
                <w:noProof/>
                <w:sz w:val="24"/>
                <w:szCs w:val="24"/>
              </w:rPr>
              <w:fldChar w:fldCharType="end"/>
            </w:r>
          </w:hyperlink>
        </w:p>
        <w:p w14:paraId="7589DFC6" w14:textId="54B8BFBE" w:rsidR="00CC2D63" w:rsidRPr="00CC2D63" w:rsidRDefault="00CC2D63">
          <w:pPr>
            <w:pStyle w:val="TOC2"/>
            <w:tabs>
              <w:tab w:val="left" w:pos="990"/>
            </w:tabs>
            <w:rPr>
              <w:rFonts w:asciiTheme="minorHAnsi" w:eastAsiaTheme="minorEastAsia" w:hAnsiTheme="minorHAnsi" w:cstheme="minorBidi"/>
              <w:noProof/>
              <w:sz w:val="28"/>
              <w:szCs w:val="28"/>
              <w:lang w:val="en-GB" w:eastAsia="en-GB"/>
            </w:rPr>
          </w:pPr>
          <w:hyperlink w:anchor="_Toc125132353" w:history="1">
            <w:r w:rsidRPr="00CC2D63">
              <w:rPr>
                <w:rStyle w:val="Hyperlink"/>
                <w:noProof/>
                <w:sz w:val="24"/>
                <w:szCs w:val="24"/>
                <w:lang w:val="hr-HR"/>
              </w:rPr>
              <w:t>3.4</w:t>
            </w:r>
            <w:r w:rsidRPr="00CC2D63">
              <w:rPr>
                <w:rFonts w:asciiTheme="minorHAnsi" w:eastAsiaTheme="minorEastAsia" w:hAnsiTheme="minorHAnsi" w:cstheme="minorBidi"/>
                <w:noProof/>
                <w:sz w:val="28"/>
                <w:szCs w:val="28"/>
                <w:lang w:val="en-GB" w:eastAsia="en-GB"/>
              </w:rPr>
              <w:tab/>
            </w:r>
            <w:r w:rsidRPr="00CC2D63">
              <w:rPr>
                <w:rStyle w:val="Hyperlink"/>
                <w:noProof/>
                <w:sz w:val="24"/>
                <w:szCs w:val="24"/>
                <w:lang w:val="hr-HR"/>
              </w:rPr>
              <w:t>Mikroupravljač, senzori, LoRaWAN Gateway i ChirpStack poslužitelj</w:t>
            </w:r>
            <w:r w:rsidRPr="00CC2D63">
              <w:rPr>
                <w:noProof/>
                <w:sz w:val="24"/>
                <w:szCs w:val="24"/>
              </w:rPr>
              <w:tab/>
            </w:r>
            <w:r w:rsidRPr="00CC2D63">
              <w:rPr>
                <w:noProof/>
                <w:sz w:val="24"/>
                <w:szCs w:val="24"/>
              </w:rPr>
              <w:fldChar w:fldCharType="begin"/>
            </w:r>
            <w:r w:rsidRPr="00CC2D63">
              <w:rPr>
                <w:noProof/>
                <w:sz w:val="24"/>
                <w:szCs w:val="24"/>
              </w:rPr>
              <w:instrText xml:space="preserve"> PAGEREF _Toc125132353 \h </w:instrText>
            </w:r>
            <w:r w:rsidRPr="00CC2D63">
              <w:rPr>
                <w:noProof/>
                <w:sz w:val="24"/>
                <w:szCs w:val="24"/>
              </w:rPr>
            </w:r>
            <w:r w:rsidRPr="00CC2D63">
              <w:rPr>
                <w:noProof/>
                <w:sz w:val="24"/>
                <w:szCs w:val="24"/>
              </w:rPr>
              <w:fldChar w:fldCharType="separate"/>
            </w:r>
            <w:r w:rsidRPr="00CC2D63">
              <w:rPr>
                <w:noProof/>
                <w:sz w:val="24"/>
                <w:szCs w:val="24"/>
              </w:rPr>
              <w:t>30</w:t>
            </w:r>
            <w:r w:rsidRPr="00CC2D63">
              <w:rPr>
                <w:noProof/>
                <w:sz w:val="24"/>
                <w:szCs w:val="24"/>
              </w:rPr>
              <w:fldChar w:fldCharType="end"/>
            </w:r>
          </w:hyperlink>
        </w:p>
        <w:p w14:paraId="455A96B5" w14:textId="1908A7E1" w:rsidR="00CC2D63" w:rsidRPr="00CC2D63" w:rsidRDefault="00CC2D63">
          <w:pPr>
            <w:pStyle w:val="TOC3"/>
            <w:rPr>
              <w:rFonts w:asciiTheme="minorHAnsi" w:eastAsiaTheme="minorEastAsia" w:hAnsiTheme="minorHAnsi" w:cstheme="minorBidi"/>
              <w:noProof/>
              <w:sz w:val="28"/>
              <w:szCs w:val="28"/>
              <w:lang w:val="en-GB" w:eastAsia="en-GB"/>
            </w:rPr>
          </w:pPr>
          <w:hyperlink w:anchor="_Toc125132354" w:history="1">
            <w:r w:rsidRPr="00CC2D63">
              <w:rPr>
                <w:rStyle w:val="Hyperlink"/>
                <w:noProof/>
                <w:sz w:val="24"/>
                <w:szCs w:val="24"/>
                <w:lang w:val="hr-HR"/>
              </w:rPr>
              <w:t>3.4.1</w:t>
            </w:r>
            <w:r w:rsidRPr="00CC2D63">
              <w:rPr>
                <w:rFonts w:asciiTheme="minorHAnsi" w:eastAsiaTheme="minorEastAsia" w:hAnsiTheme="minorHAnsi" w:cstheme="minorBidi"/>
                <w:noProof/>
                <w:sz w:val="28"/>
                <w:szCs w:val="28"/>
                <w:lang w:val="en-GB" w:eastAsia="en-GB"/>
              </w:rPr>
              <w:tab/>
            </w:r>
            <w:r w:rsidRPr="00CC2D63">
              <w:rPr>
                <w:rStyle w:val="Hyperlink"/>
                <w:noProof/>
                <w:sz w:val="24"/>
                <w:szCs w:val="24"/>
                <w:lang w:val="hr-HR"/>
              </w:rPr>
              <w:t xml:space="preserve">Mikroupravljač </w:t>
            </w:r>
            <w:r w:rsidRPr="00CC2D63">
              <w:rPr>
                <w:rStyle w:val="Hyperlink"/>
                <w:iCs/>
                <w:noProof/>
                <w:sz w:val="24"/>
                <w:szCs w:val="24"/>
                <w:lang w:val="hr-HR"/>
              </w:rPr>
              <w:t>i senzori</w:t>
            </w:r>
            <w:r w:rsidRPr="00CC2D63">
              <w:rPr>
                <w:noProof/>
                <w:sz w:val="24"/>
                <w:szCs w:val="24"/>
              </w:rPr>
              <w:tab/>
            </w:r>
            <w:r w:rsidRPr="00CC2D63">
              <w:rPr>
                <w:noProof/>
                <w:sz w:val="24"/>
                <w:szCs w:val="24"/>
              </w:rPr>
              <w:fldChar w:fldCharType="begin"/>
            </w:r>
            <w:r w:rsidRPr="00CC2D63">
              <w:rPr>
                <w:noProof/>
                <w:sz w:val="24"/>
                <w:szCs w:val="24"/>
              </w:rPr>
              <w:instrText xml:space="preserve"> PAGEREF _Toc125132354 \h </w:instrText>
            </w:r>
            <w:r w:rsidRPr="00CC2D63">
              <w:rPr>
                <w:noProof/>
                <w:sz w:val="24"/>
                <w:szCs w:val="24"/>
              </w:rPr>
            </w:r>
            <w:r w:rsidRPr="00CC2D63">
              <w:rPr>
                <w:noProof/>
                <w:sz w:val="24"/>
                <w:szCs w:val="24"/>
              </w:rPr>
              <w:fldChar w:fldCharType="separate"/>
            </w:r>
            <w:r w:rsidRPr="00CC2D63">
              <w:rPr>
                <w:noProof/>
                <w:sz w:val="24"/>
                <w:szCs w:val="24"/>
              </w:rPr>
              <w:t>30</w:t>
            </w:r>
            <w:r w:rsidRPr="00CC2D63">
              <w:rPr>
                <w:noProof/>
                <w:sz w:val="24"/>
                <w:szCs w:val="24"/>
              </w:rPr>
              <w:fldChar w:fldCharType="end"/>
            </w:r>
          </w:hyperlink>
        </w:p>
        <w:p w14:paraId="3F546742" w14:textId="5C53E96D" w:rsidR="00CC2D63" w:rsidRPr="00CC2D63" w:rsidRDefault="00CC2D63">
          <w:pPr>
            <w:pStyle w:val="TOC3"/>
            <w:rPr>
              <w:rFonts w:asciiTheme="minorHAnsi" w:eastAsiaTheme="minorEastAsia" w:hAnsiTheme="minorHAnsi" w:cstheme="minorBidi"/>
              <w:noProof/>
              <w:sz w:val="28"/>
              <w:szCs w:val="28"/>
              <w:lang w:val="en-GB" w:eastAsia="en-GB"/>
            </w:rPr>
          </w:pPr>
          <w:hyperlink w:anchor="_Toc125132355" w:history="1">
            <w:r w:rsidRPr="00CC2D63">
              <w:rPr>
                <w:rStyle w:val="Hyperlink"/>
                <w:iCs/>
                <w:noProof/>
                <w:sz w:val="24"/>
                <w:szCs w:val="24"/>
                <w:lang w:val="hr-HR"/>
              </w:rPr>
              <w:t>3.4.2</w:t>
            </w:r>
            <w:r w:rsidRPr="00CC2D63">
              <w:rPr>
                <w:rFonts w:asciiTheme="minorHAnsi" w:eastAsiaTheme="minorEastAsia" w:hAnsiTheme="minorHAnsi" w:cstheme="minorBidi"/>
                <w:noProof/>
                <w:sz w:val="28"/>
                <w:szCs w:val="28"/>
                <w:lang w:val="en-GB" w:eastAsia="en-GB"/>
              </w:rPr>
              <w:tab/>
            </w:r>
            <w:r w:rsidRPr="00CC2D63">
              <w:rPr>
                <w:rStyle w:val="Hyperlink"/>
                <w:noProof/>
                <w:sz w:val="24"/>
                <w:szCs w:val="24"/>
                <w:lang w:val="hr-HR"/>
              </w:rPr>
              <w:t>LoRaWAN Gateway</w:t>
            </w:r>
            <w:r w:rsidRPr="00CC2D63">
              <w:rPr>
                <w:rStyle w:val="Hyperlink"/>
                <w:iCs/>
                <w:noProof/>
                <w:sz w:val="24"/>
                <w:szCs w:val="24"/>
                <w:lang w:val="hr-HR"/>
              </w:rPr>
              <w:t xml:space="preserve"> i ChirpStack poslužitelj</w:t>
            </w:r>
            <w:r w:rsidRPr="00CC2D63">
              <w:rPr>
                <w:noProof/>
                <w:sz w:val="24"/>
                <w:szCs w:val="24"/>
              </w:rPr>
              <w:tab/>
            </w:r>
            <w:r w:rsidRPr="00CC2D63">
              <w:rPr>
                <w:noProof/>
                <w:sz w:val="24"/>
                <w:szCs w:val="24"/>
              </w:rPr>
              <w:fldChar w:fldCharType="begin"/>
            </w:r>
            <w:r w:rsidRPr="00CC2D63">
              <w:rPr>
                <w:noProof/>
                <w:sz w:val="24"/>
                <w:szCs w:val="24"/>
              </w:rPr>
              <w:instrText xml:space="preserve"> PAGEREF _Toc125132355 \h </w:instrText>
            </w:r>
            <w:r w:rsidRPr="00CC2D63">
              <w:rPr>
                <w:noProof/>
                <w:sz w:val="24"/>
                <w:szCs w:val="24"/>
              </w:rPr>
            </w:r>
            <w:r w:rsidRPr="00CC2D63">
              <w:rPr>
                <w:noProof/>
                <w:sz w:val="24"/>
                <w:szCs w:val="24"/>
              </w:rPr>
              <w:fldChar w:fldCharType="separate"/>
            </w:r>
            <w:r w:rsidRPr="00CC2D63">
              <w:rPr>
                <w:noProof/>
                <w:sz w:val="24"/>
                <w:szCs w:val="24"/>
              </w:rPr>
              <w:t>35</w:t>
            </w:r>
            <w:r w:rsidRPr="00CC2D63">
              <w:rPr>
                <w:noProof/>
                <w:sz w:val="24"/>
                <w:szCs w:val="24"/>
              </w:rPr>
              <w:fldChar w:fldCharType="end"/>
            </w:r>
          </w:hyperlink>
        </w:p>
        <w:p w14:paraId="240A3016" w14:textId="47573563" w:rsidR="00CC2D63" w:rsidRPr="00CC2D63" w:rsidRDefault="00CC2D63">
          <w:pPr>
            <w:pStyle w:val="TOC1"/>
            <w:tabs>
              <w:tab w:val="left" w:pos="432"/>
            </w:tabs>
            <w:rPr>
              <w:rFonts w:asciiTheme="minorHAnsi" w:eastAsiaTheme="minorEastAsia" w:hAnsiTheme="minorHAnsi" w:cstheme="minorBidi"/>
              <w:b/>
              <w:bCs/>
              <w:noProof/>
              <w:sz w:val="22"/>
              <w:szCs w:val="22"/>
              <w:lang w:val="en-GB" w:eastAsia="en-GB"/>
            </w:rPr>
          </w:pPr>
          <w:hyperlink w:anchor="_Toc125132356" w:history="1">
            <w:r w:rsidRPr="00CC2D63">
              <w:rPr>
                <w:rStyle w:val="Hyperlink"/>
                <w:b/>
                <w:bCs/>
                <w:noProof/>
                <w:sz w:val="24"/>
                <w:szCs w:val="24"/>
                <w:lang w:val="hr-HR"/>
              </w:rPr>
              <w:t>4.</w:t>
            </w:r>
            <w:r w:rsidRPr="00CC2D63">
              <w:rPr>
                <w:rFonts w:asciiTheme="minorHAnsi" w:eastAsiaTheme="minorEastAsia" w:hAnsiTheme="minorHAnsi" w:cstheme="minorBidi"/>
                <w:b/>
                <w:bCs/>
                <w:noProof/>
                <w:sz w:val="28"/>
                <w:szCs w:val="28"/>
                <w:lang w:val="en-GB" w:eastAsia="en-GB"/>
              </w:rPr>
              <w:tab/>
            </w:r>
            <w:r w:rsidRPr="00CC2D63">
              <w:rPr>
                <w:rStyle w:val="Hyperlink"/>
                <w:b/>
                <w:bCs/>
                <w:noProof/>
                <w:sz w:val="24"/>
                <w:szCs w:val="24"/>
                <w:lang w:val="hr-HR"/>
              </w:rPr>
              <w:t>Literatura</w:t>
            </w:r>
            <w:r w:rsidRPr="00CC2D63">
              <w:rPr>
                <w:b/>
                <w:bCs/>
                <w:noProof/>
                <w:sz w:val="24"/>
                <w:szCs w:val="24"/>
              </w:rPr>
              <w:tab/>
            </w:r>
            <w:r w:rsidRPr="00CC2D63">
              <w:rPr>
                <w:b/>
                <w:bCs/>
                <w:noProof/>
                <w:sz w:val="24"/>
                <w:szCs w:val="24"/>
              </w:rPr>
              <w:fldChar w:fldCharType="begin"/>
            </w:r>
            <w:r w:rsidRPr="00CC2D63">
              <w:rPr>
                <w:b/>
                <w:bCs/>
                <w:noProof/>
                <w:sz w:val="24"/>
                <w:szCs w:val="24"/>
              </w:rPr>
              <w:instrText xml:space="preserve"> PAGEREF _Toc125132356 \h </w:instrText>
            </w:r>
            <w:r w:rsidRPr="00CC2D63">
              <w:rPr>
                <w:b/>
                <w:bCs/>
                <w:noProof/>
                <w:sz w:val="24"/>
                <w:szCs w:val="24"/>
              </w:rPr>
            </w:r>
            <w:r w:rsidRPr="00CC2D63">
              <w:rPr>
                <w:b/>
                <w:bCs/>
                <w:noProof/>
                <w:sz w:val="24"/>
                <w:szCs w:val="24"/>
              </w:rPr>
              <w:fldChar w:fldCharType="separate"/>
            </w:r>
            <w:r w:rsidRPr="00CC2D63">
              <w:rPr>
                <w:b/>
                <w:bCs/>
                <w:noProof/>
                <w:sz w:val="24"/>
                <w:szCs w:val="24"/>
              </w:rPr>
              <w:t>38</w:t>
            </w:r>
            <w:r w:rsidRPr="00CC2D63">
              <w:rPr>
                <w:b/>
                <w:bCs/>
                <w:noProof/>
                <w:sz w:val="24"/>
                <w:szCs w:val="24"/>
              </w:rPr>
              <w:fldChar w:fldCharType="end"/>
            </w:r>
          </w:hyperlink>
        </w:p>
        <w:p w14:paraId="71A7FE0C" w14:textId="35E37F0E" w:rsidR="005C0CF2" w:rsidRDefault="00000000">
          <w:pPr>
            <w:pStyle w:val="TOC1"/>
            <w:tabs>
              <w:tab w:val="left" w:pos="432"/>
            </w:tabs>
            <w:rPr>
              <w:rFonts w:asciiTheme="minorHAnsi" w:eastAsiaTheme="minorEastAsia" w:hAnsiTheme="minorHAnsi" w:cstheme="minorBidi"/>
              <w:sz w:val="22"/>
              <w:szCs w:val="22"/>
              <w:lang w:val="en-GB" w:eastAsia="en-GB"/>
            </w:rPr>
          </w:pPr>
          <w:r w:rsidRPr="00211C72">
            <w:rPr>
              <w:sz w:val="24"/>
              <w:szCs w:val="24"/>
            </w:rPr>
            <w:fldChar w:fldCharType="end"/>
          </w:r>
        </w:p>
      </w:sdtContent>
    </w:sdt>
    <w:p w14:paraId="54C9FFFB" w14:textId="1FFBCEAB" w:rsidR="005C0CF2" w:rsidRDefault="00000000">
      <w:pPr>
        <w:pStyle w:val="Title"/>
        <w:rPr>
          <w:lang w:val="hr-HR"/>
        </w:rPr>
      </w:pPr>
      <w:r>
        <w:br w:type="page"/>
      </w:r>
      <w:r>
        <w:rPr>
          <w:lang w:val="hr-HR"/>
        </w:rPr>
        <w:lastRenderedPageBreak/>
        <w:t xml:space="preserve">Tehnička dokumentacija </w:t>
      </w:r>
    </w:p>
    <w:p w14:paraId="1A3432BE" w14:textId="77777777" w:rsidR="00211C72" w:rsidRPr="00211C72" w:rsidRDefault="00211C72" w:rsidP="00211C72">
      <w:pPr>
        <w:rPr>
          <w:lang w:val="hr-HR"/>
        </w:rPr>
      </w:pPr>
    </w:p>
    <w:p w14:paraId="646E1021" w14:textId="77777777" w:rsidR="005C0CF2" w:rsidRDefault="00000000">
      <w:pPr>
        <w:pStyle w:val="Heading1"/>
        <w:rPr>
          <w:lang w:val="hr-HR"/>
        </w:rPr>
      </w:pPr>
      <w:bookmarkStart w:id="0" w:name="_Toc124886412"/>
      <w:bookmarkStart w:id="1" w:name="_Toc125132336"/>
      <w:r>
        <w:rPr>
          <w:lang w:val="hr-HR"/>
        </w:rPr>
        <w:t>Opis razvijenog proizvoda</w:t>
      </w:r>
      <w:bookmarkEnd w:id="0"/>
      <w:bookmarkEnd w:id="1"/>
    </w:p>
    <w:p w14:paraId="6D6DBAEC" w14:textId="77777777" w:rsidR="005C0CF2" w:rsidRDefault="005C0CF2">
      <w:pPr>
        <w:pStyle w:val="BodyText"/>
        <w:rPr>
          <w:lang w:val="hr-HR"/>
        </w:rPr>
      </w:pPr>
    </w:p>
    <w:p w14:paraId="25A8D005" w14:textId="3B8C1016" w:rsidR="005C0CF2" w:rsidRDefault="00000000">
      <w:pPr>
        <w:pStyle w:val="BodyText"/>
        <w:jc w:val="both"/>
        <w:rPr>
          <w:lang w:val="hr-HR"/>
        </w:rPr>
      </w:pPr>
      <w:r>
        <w:rPr>
          <w:lang w:val="hr-HR"/>
        </w:rPr>
        <w:t>U sklopu projekta bilo je potrebno izraditi REST poslužitelj koji u svoju bazu podataka</w:t>
      </w:r>
      <w:r w:rsidR="006A69C5">
        <w:rPr>
          <w:lang w:val="hr-HR"/>
        </w:rPr>
        <w:t xml:space="preserve"> sprema </w:t>
      </w:r>
      <w:r>
        <w:rPr>
          <w:lang w:val="hr-HR"/>
        </w:rPr>
        <w:t xml:space="preserve">informacije o scenama, prikazima i ključevima za pristup podatcima baze podataka </w:t>
      </w:r>
      <w:proofErr w:type="spellStart"/>
      <w:r>
        <w:rPr>
          <w:lang w:val="hr-HR"/>
        </w:rPr>
        <w:t>InfluxDB</w:t>
      </w:r>
      <w:proofErr w:type="spellEnd"/>
      <w:r>
        <w:rPr>
          <w:lang w:val="hr-HR"/>
        </w:rPr>
        <w:t>.</w:t>
      </w:r>
    </w:p>
    <w:p w14:paraId="58411307" w14:textId="77777777" w:rsidR="005C0CF2" w:rsidRDefault="00000000">
      <w:pPr>
        <w:pStyle w:val="BodyText"/>
        <w:jc w:val="both"/>
      </w:pPr>
      <w:r>
        <w:rPr>
          <w:lang w:val="hr-HR"/>
        </w:rPr>
        <w:t xml:space="preserve">Omogućeno je brisanje i dodavanje scena korištenjem web-aplikacije te pristup REST poslužitelju temeljem OAuth2 autentifikacije preko poslužitelja </w:t>
      </w:r>
      <w:proofErr w:type="spellStart"/>
      <w:r>
        <w:rPr>
          <w:lang w:val="hr-HR"/>
        </w:rPr>
        <w:t>Keycloak</w:t>
      </w:r>
      <w:proofErr w:type="spellEnd"/>
      <w:r>
        <w:rPr>
          <w:lang w:val="hr-HR"/>
        </w:rPr>
        <w:t>.</w:t>
      </w:r>
    </w:p>
    <w:p w14:paraId="5383CAC2" w14:textId="77777777" w:rsidR="005C0CF2" w:rsidRDefault="00000000">
      <w:pPr>
        <w:pStyle w:val="BodyText"/>
        <w:jc w:val="both"/>
        <w:rPr>
          <w:lang w:val="hr-HR"/>
        </w:rPr>
      </w:pPr>
      <w:r>
        <w:rPr>
          <w:lang w:val="hr-HR"/>
        </w:rPr>
        <w:t xml:space="preserve">Također, mobilna aplikacija u </w:t>
      </w:r>
      <w:proofErr w:type="spellStart"/>
      <w:r>
        <w:rPr>
          <w:lang w:val="hr-HR"/>
        </w:rPr>
        <w:t>Flutteru</w:t>
      </w:r>
      <w:proofErr w:type="spellEnd"/>
      <w:r>
        <w:rPr>
          <w:lang w:val="hr-HR"/>
        </w:rPr>
        <w:t xml:space="preserve"> koristit će isti REST poslužitelj, ali će samo čitati podatke i prikazivati ih korisniku. U mobilnoj aplikaciji bit će prikazane scene te pripadajući grafovi s obzirom na ulogu korisnika.</w:t>
      </w:r>
    </w:p>
    <w:p w14:paraId="02065ECE" w14:textId="5F1E84F7" w:rsidR="005C0CF2" w:rsidRDefault="00000000">
      <w:pPr>
        <w:pStyle w:val="BodyText"/>
        <w:jc w:val="both"/>
        <w:rPr>
          <w:lang w:val="hr-HR"/>
        </w:rPr>
      </w:pPr>
      <w:r>
        <w:rPr>
          <w:lang w:val="hr-HR"/>
        </w:rPr>
        <w:t xml:space="preserve">Namjena web-aplikacije je upravljanje scenama, kreiranje novih scena, uređivanje postojećih te brisanje određenih scena. Naime, svaka scena ima 2 tipa </w:t>
      </w:r>
      <w:proofErr w:type="spellStart"/>
      <w:r>
        <w:rPr>
          <w:lang w:val="hr-HR"/>
        </w:rPr>
        <w:t>view</w:t>
      </w:r>
      <w:proofErr w:type="spellEnd"/>
      <w:r w:rsidR="000748F5">
        <w:rPr>
          <w:lang w:val="hr-HR"/>
        </w:rPr>
        <w:t>-</w:t>
      </w:r>
      <w:r>
        <w:rPr>
          <w:lang w:val="hr-HR"/>
        </w:rPr>
        <w:t>a (</w:t>
      </w:r>
      <w:proofErr w:type="spellStart"/>
      <w:r>
        <w:rPr>
          <w:lang w:val="hr-HR"/>
        </w:rPr>
        <w:t>actuation</w:t>
      </w:r>
      <w:proofErr w:type="spellEnd"/>
      <w:r>
        <w:rPr>
          <w:lang w:val="hr-HR"/>
        </w:rPr>
        <w:t xml:space="preserve"> </w:t>
      </w:r>
      <w:proofErr w:type="spellStart"/>
      <w:r>
        <w:rPr>
          <w:lang w:val="hr-HR"/>
        </w:rPr>
        <w:t>view</w:t>
      </w:r>
      <w:proofErr w:type="spellEnd"/>
      <w:r>
        <w:rPr>
          <w:lang w:val="hr-HR"/>
        </w:rPr>
        <w:t xml:space="preserve"> i </w:t>
      </w:r>
      <w:proofErr w:type="spellStart"/>
      <w:r>
        <w:rPr>
          <w:lang w:val="hr-HR"/>
        </w:rPr>
        <w:t>measurement</w:t>
      </w:r>
      <w:proofErr w:type="spellEnd"/>
      <w:r>
        <w:rPr>
          <w:lang w:val="hr-HR"/>
        </w:rPr>
        <w:t xml:space="preserve"> </w:t>
      </w:r>
      <w:proofErr w:type="spellStart"/>
      <w:r>
        <w:rPr>
          <w:lang w:val="hr-HR"/>
        </w:rPr>
        <w:t>view</w:t>
      </w:r>
      <w:proofErr w:type="spellEnd"/>
      <w:r>
        <w:rPr>
          <w:lang w:val="hr-HR"/>
        </w:rPr>
        <w:t>). Za sv</w:t>
      </w:r>
      <w:r w:rsidR="000748F5">
        <w:rPr>
          <w:lang w:val="hr-HR"/>
        </w:rPr>
        <w:t>a</w:t>
      </w:r>
      <w:r>
        <w:rPr>
          <w:lang w:val="hr-HR"/>
        </w:rPr>
        <w:t xml:space="preserve">ku scenu je omogućeno kreiranje novih </w:t>
      </w:r>
      <w:proofErr w:type="spellStart"/>
      <w:r>
        <w:rPr>
          <w:lang w:val="hr-HR"/>
        </w:rPr>
        <w:t>view</w:t>
      </w:r>
      <w:proofErr w:type="spellEnd"/>
      <w:r w:rsidR="000748F5">
        <w:rPr>
          <w:lang w:val="hr-HR"/>
        </w:rPr>
        <w:t>-</w:t>
      </w:r>
      <w:r>
        <w:rPr>
          <w:lang w:val="hr-HR"/>
        </w:rPr>
        <w:t xml:space="preserve">a, njihovo uređivanje i brisanje. Podatci postojećih scena i </w:t>
      </w:r>
      <w:proofErr w:type="spellStart"/>
      <w:r>
        <w:rPr>
          <w:lang w:val="hr-HR"/>
        </w:rPr>
        <w:t>view</w:t>
      </w:r>
      <w:proofErr w:type="spellEnd"/>
      <w:r w:rsidR="000748F5">
        <w:rPr>
          <w:lang w:val="hr-HR"/>
        </w:rPr>
        <w:t>-</w:t>
      </w:r>
      <w:r>
        <w:rPr>
          <w:lang w:val="hr-HR"/>
        </w:rPr>
        <w:t xml:space="preserve">a u bazi podataka služe mobilnoj </w:t>
      </w:r>
      <w:proofErr w:type="spellStart"/>
      <w:r>
        <w:rPr>
          <w:lang w:val="hr-HR"/>
        </w:rPr>
        <w:t>Flutter</w:t>
      </w:r>
      <w:proofErr w:type="spellEnd"/>
      <w:r>
        <w:rPr>
          <w:lang w:val="hr-HR"/>
        </w:rPr>
        <w:t xml:space="preserve"> aplikaciji za prikaz relevantnih podataka iz baze podataka, njihove detalje te prikaz podataka u obliku grafova.</w:t>
      </w:r>
    </w:p>
    <w:p w14:paraId="496FAEA5" w14:textId="55706169" w:rsidR="005C0CF2" w:rsidRDefault="00000000">
      <w:pPr>
        <w:pStyle w:val="BodyText"/>
        <w:jc w:val="both"/>
        <w:rPr>
          <w:lang w:val="hr-HR"/>
        </w:rPr>
      </w:pPr>
      <w:r>
        <w:rPr>
          <w:lang w:val="hr-HR"/>
        </w:rPr>
        <w:t xml:space="preserve">Što se tiče </w:t>
      </w:r>
      <w:proofErr w:type="spellStart"/>
      <w:r>
        <w:rPr>
          <w:lang w:val="hr-HR"/>
        </w:rPr>
        <w:t>mikrokontrolera</w:t>
      </w:r>
      <w:proofErr w:type="spellEnd"/>
      <w:r w:rsidR="006375E4">
        <w:rPr>
          <w:lang w:val="hr-HR"/>
        </w:rPr>
        <w:t xml:space="preserve"> (ili mikroupravljača)</w:t>
      </w:r>
      <w:r>
        <w:rPr>
          <w:lang w:val="hr-HR"/>
        </w:rPr>
        <w:t xml:space="preserve">, koji upravlja komunikacijom između senzora i korisničke aplikacije, izvedeno je očitavanje senzora te slanje očitanja i poruka na </w:t>
      </w:r>
      <w:proofErr w:type="spellStart"/>
      <w:r>
        <w:rPr>
          <w:lang w:val="hr-HR"/>
        </w:rPr>
        <w:t>LoRaWAN</w:t>
      </w:r>
      <w:proofErr w:type="spellEnd"/>
      <w:r>
        <w:rPr>
          <w:lang w:val="hr-HR"/>
        </w:rPr>
        <w:t xml:space="preserve"> </w:t>
      </w:r>
      <w:proofErr w:type="spellStart"/>
      <w:r>
        <w:rPr>
          <w:lang w:val="hr-HR"/>
        </w:rPr>
        <w:t>Gateway</w:t>
      </w:r>
      <w:proofErr w:type="spellEnd"/>
      <w:r>
        <w:rPr>
          <w:lang w:val="hr-HR"/>
        </w:rPr>
        <w:t xml:space="preserve">. Mikrokontroler je spojen na senzor razine vode.  </w:t>
      </w:r>
    </w:p>
    <w:p w14:paraId="5355DC93" w14:textId="77777777" w:rsidR="00211C72" w:rsidRDefault="00211C72">
      <w:pPr>
        <w:pStyle w:val="BodyText"/>
        <w:jc w:val="both"/>
        <w:rPr>
          <w:lang w:val="hr-HR"/>
        </w:rPr>
      </w:pPr>
    </w:p>
    <w:p w14:paraId="5C8BD76B" w14:textId="77777777" w:rsidR="005C0CF2" w:rsidRDefault="00000000">
      <w:pPr>
        <w:pStyle w:val="Heading2"/>
        <w:rPr>
          <w:lang w:val="hr-HR"/>
        </w:rPr>
      </w:pPr>
      <w:bookmarkStart w:id="2" w:name="_Toc124886413"/>
      <w:bookmarkStart w:id="3" w:name="_Toc125132337"/>
      <w:r>
        <w:rPr>
          <w:lang w:val="hr-HR"/>
        </w:rPr>
        <w:t>Korištene tehnologije</w:t>
      </w:r>
      <w:bookmarkEnd w:id="2"/>
      <w:bookmarkEnd w:id="3"/>
    </w:p>
    <w:p w14:paraId="7BD40ECA" w14:textId="77777777" w:rsidR="005C0CF2" w:rsidRDefault="005C0CF2">
      <w:pPr>
        <w:ind w:left="720"/>
        <w:rPr>
          <w:lang w:val="hr-HR"/>
        </w:rPr>
      </w:pPr>
    </w:p>
    <w:p w14:paraId="1148634E" w14:textId="77777777" w:rsidR="005C0CF2" w:rsidRDefault="00000000">
      <w:pPr>
        <w:ind w:left="720"/>
        <w:jc w:val="both"/>
        <w:rPr>
          <w:lang w:val="hr-HR"/>
        </w:rPr>
      </w:pPr>
      <w:r>
        <w:rPr>
          <w:lang w:val="hr-HR"/>
        </w:rPr>
        <w:t xml:space="preserve">Za izradu REST poslužitelja korištena je Java uz radni okvir </w:t>
      </w:r>
      <w:proofErr w:type="spellStart"/>
      <w:r>
        <w:rPr>
          <w:lang w:val="hr-HR"/>
        </w:rPr>
        <w:t>Spring</w:t>
      </w:r>
      <w:proofErr w:type="spellEnd"/>
      <w:r>
        <w:rPr>
          <w:lang w:val="hr-HR"/>
        </w:rPr>
        <w:t xml:space="preserve"> te relacijska baza podataka </w:t>
      </w:r>
      <w:proofErr w:type="spellStart"/>
      <w:r>
        <w:rPr>
          <w:lang w:val="hr-HR"/>
        </w:rPr>
        <w:t>PostgreSQL</w:t>
      </w:r>
      <w:proofErr w:type="spellEnd"/>
      <w:r>
        <w:rPr>
          <w:lang w:val="hr-HR"/>
        </w:rPr>
        <w:t>.</w:t>
      </w:r>
    </w:p>
    <w:p w14:paraId="21166DFF" w14:textId="77777777" w:rsidR="005C0CF2" w:rsidRDefault="005C0CF2">
      <w:pPr>
        <w:ind w:left="720"/>
        <w:jc w:val="both"/>
        <w:rPr>
          <w:lang w:val="hr-HR"/>
        </w:rPr>
      </w:pPr>
    </w:p>
    <w:p w14:paraId="74868E20" w14:textId="0C22797C" w:rsidR="005C0CF2" w:rsidRDefault="006A69C5">
      <w:pPr>
        <w:ind w:left="720"/>
        <w:jc w:val="both"/>
      </w:pPr>
      <w:r>
        <w:rPr>
          <w:lang w:val="hr-HR"/>
        </w:rPr>
        <w:t xml:space="preserve">Za autentifikaciju, autorizaciju i upravljanje identitetom korišten je </w:t>
      </w:r>
      <w:proofErr w:type="spellStart"/>
      <w:r>
        <w:rPr>
          <w:lang w:val="hr-HR"/>
        </w:rPr>
        <w:t>Keycloak</w:t>
      </w:r>
      <w:proofErr w:type="spellEnd"/>
      <w:r>
        <w:rPr>
          <w:lang w:val="hr-HR"/>
        </w:rPr>
        <w:t xml:space="preserve"> poslužitelj koji omogućava implementiranje različitih tipova provjere identiteta (autentifikacije) i provjere ovlaštenja (autorizacije),</w:t>
      </w:r>
      <w:r w:rsidR="006375E4">
        <w:rPr>
          <w:lang w:val="hr-HR"/>
        </w:rPr>
        <w:t xml:space="preserve"> n</w:t>
      </w:r>
      <w:r>
        <w:rPr>
          <w:lang w:val="hr-HR"/>
        </w:rPr>
        <w:t>amijenjen modernim aplikacijama i uslugama. [1]</w:t>
      </w:r>
    </w:p>
    <w:p w14:paraId="69074E32" w14:textId="77777777" w:rsidR="005C0CF2" w:rsidRDefault="005C0CF2">
      <w:pPr>
        <w:ind w:left="720"/>
        <w:jc w:val="both"/>
        <w:rPr>
          <w:lang w:val="hr-HR"/>
        </w:rPr>
      </w:pPr>
    </w:p>
    <w:p w14:paraId="584FB5A5" w14:textId="5A860FBB" w:rsidR="005C0CF2" w:rsidRDefault="00000000">
      <w:pPr>
        <w:spacing w:line="270" w:lineRule="exact"/>
        <w:ind w:left="720"/>
        <w:jc w:val="both"/>
        <w:rPr>
          <w:rFonts w:eastAsia="Menlo"/>
          <w:lang w:val="hr-HR"/>
        </w:rPr>
      </w:pPr>
      <w:proofErr w:type="spellStart"/>
      <w:r>
        <w:rPr>
          <w:lang w:val="hr-HR"/>
        </w:rPr>
        <w:t>Flutter</w:t>
      </w:r>
      <w:proofErr w:type="spellEnd"/>
      <w:r>
        <w:rPr>
          <w:lang w:val="hr-HR"/>
        </w:rPr>
        <w:t xml:space="preserve"> se koristio za izradu mobilne aplikacije, a okruženja u kojima je aplikacija razvijena su </w:t>
      </w:r>
      <w:proofErr w:type="spellStart"/>
      <w:r>
        <w:rPr>
          <w:lang w:val="hr-HR"/>
        </w:rPr>
        <w:t>Visual</w:t>
      </w:r>
      <w:proofErr w:type="spellEnd"/>
      <w:r>
        <w:rPr>
          <w:lang w:val="hr-HR"/>
        </w:rPr>
        <w:t xml:space="preserve"> Studio </w:t>
      </w:r>
      <w:proofErr w:type="spellStart"/>
      <w:r>
        <w:rPr>
          <w:lang w:val="hr-HR"/>
        </w:rPr>
        <w:t>Code</w:t>
      </w:r>
      <w:proofErr w:type="spellEnd"/>
      <w:r>
        <w:rPr>
          <w:lang w:val="hr-HR"/>
        </w:rPr>
        <w:t xml:space="preserve"> te Android Studio. Za izradu grafova koristio se </w:t>
      </w:r>
      <w:proofErr w:type="spellStart"/>
      <w:r>
        <w:rPr>
          <w:lang w:val="hr-HR"/>
        </w:rPr>
        <w:t>package</w:t>
      </w:r>
      <w:proofErr w:type="spellEnd"/>
      <w:r>
        <w:rPr>
          <w:lang w:val="hr-HR"/>
        </w:rPr>
        <w:t xml:space="preserve"> iz </w:t>
      </w:r>
      <w:proofErr w:type="spellStart"/>
      <w:r>
        <w:rPr>
          <w:lang w:val="hr-HR"/>
        </w:rPr>
        <w:t>Flutter</w:t>
      </w:r>
      <w:proofErr w:type="spellEnd"/>
      <w:r>
        <w:rPr>
          <w:lang w:val="hr-HR"/>
        </w:rPr>
        <w:t xml:space="preserve"> </w:t>
      </w:r>
      <w:proofErr w:type="spellStart"/>
      <w:r>
        <w:rPr>
          <w:lang w:val="hr-HR"/>
        </w:rPr>
        <w:t>Charts</w:t>
      </w:r>
      <w:proofErr w:type="spellEnd"/>
      <w:r>
        <w:rPr>
          <w:lang w:val="hr-HR"/>
        </w:rPr>
        <w:t xml:space="preserve"> knjižnice</w:t>
      </w:r>
      <w:del w:id="4" w:author="Mario Kušek" w:date="2023-01-20T09:45:00Z">
        <w:r w:rsidDel="00F3776A">
          <w:rPr>
            <w:lang w:val="hr-HR"/>
          </w:rPr>
          <w:delText xml:space="preserve">     </w:delText>
        </w:r>
      </w:del>
      <w:r>
        <w:rPr>
          <w:lang w:val="hr-HR"/>
        </w:rPr>
        <w:t xml:space="preserve"> (eng. </w:t>
      </w:r>
      <w:proofErr w:type="spellStart"/>
      <w:r>
        <w:rPr>
          <w:lang w:val="hr-HR"/>
        </w:rPr>
        <w:t>library</w:t>
      </w:r>
      <w:proofErr w:type="spellEnd"/>
      <w:r>
        <w:rPr>
          <w:lang w:val="hr-HR"/>
        </w:rPr>
        <w:t xml:space="preserve">), a za autentifikaciju </w:t>
      </w:r>
      <w:proofErr w:type="spellStart"/>
      <w:r>
        <w:rPr>
          <w:lang w:val="hr-HR"/>
        </w:rPr>
        <w:t>package</w:t>
      </w:r>
      <w:proofErr w:type="spellEnd"/>
      <w:r>
        <w:rPr>
          <w:lang w:val="hr-HR"/>
        </w:rPr>
        <w:t xml:space="preserve"> iz Oauth2 knjižnice. Osim toga korišteni su </w:t>
      </w:r>
      <w:proofErr w:type="spellStart"/>
      <w:r>
        <w:rPr>
          <w:lang w:val="hr-HR"/>
        </w:rPr>
        <w:t>Xcode</w:t>
      </w:r>
      <w:proofErr w:type="spellEnd"/>
      <w:r>
        <w:rPr>
          <w:lang w:val="hr-HR"/>
        </w:rPr>
        <w:t xml:space="preserve"> Simulator te Android Emulator.</w:t>
      </w:r>
    </w:p>
    <w:p w14:paraId="04F860D9" w14:textId="77777777" w:rsidR="005C0CF2" w:rsidRDefault="005C0CF2">
      <w:pPr>
        <w:ind w:left="720"/>
        <w:jc w:val="both"/>
        <w:rPr>
          <w:lang w:val="hr-HR"/>
        </w:rPr>
      </w:pPr>
    </w:p>
    <w:p w14:paraId="47A81982" w14:textId="5BB9096E" w:rsidR="005C0CF2" w:rsidRDefault="00000000" w:rsidP="00211C72">
      <w:pPr>
        <w:ind w:left="720"/>
        <w:jc w:val="both"/>
        <w:rPr>
          <w:color w:val="000000" w:themeColor="text1"/>
          <w:lang w:val="hr-HR"/>
        </w:rPr>
      </w:pPr>
      <w:r>
        <w:rPr>
          <w:color w:val="000000" w:themeColor="text1"/>
          <w:lang w:val="hr-HR"/>
        </w:rPr>
        <w:t xml:space="preserve">Razvojno okruženje u kojem je razvijena </w:t>
      </w:r>
      <w:r w:rsidR="00DE5CAD">
        <w:rPr>
          <w:color w:val="000000" w:themeColor="text1"/>
          <w:lang w:val="hr-HR"/>
        </w:rPr>
        <w:t>web-</w:t>
      </w:r>
      <w:r>
        <w:rPr>
          <w:color w:val="000000" w:themeColor="text1"/>
          <w:lang w:val="hr-HR"/>
        </w:rPr>
        <w:t xml:space="preserve">stranica je </w:t>
      </w:r>
      <w:proofErr w:type="spellStart"/>
      <w:r>
        <w:rPr>
          <w:color w:val="000000" w:themeColor="text1"/>
          <w:lang w:val="hr-HR"/>
        </w:rPr>
        <w:t>Visual</w:t>
      </w:r>
      <w:proofErr w:type="spellEnd"/>
      <w:r>
        <w:rPr>
          <w:color w:val="000000" w:themeColor="text1"/>
          <w:lang w:val="hr-HR"/>
        </w:rPr>
        <w:t xml:space="preserve"> studio </w:t>
      </w:r>
      <w:proofErr w:type="spellStart"/>
      <w:r>
        <w:rPr>
          <w:color w:val="000000" w:themeColor="text1"/>
          <w:lang w:val="hr-HR"/>
        </w:rPr>
        <w:t>code</w:t>
      </w:r>
      <w:proofErr w:type="spellEnd"/>
      <w:r>
        <w:rPr>
          <w:color w:val="000000" w:themeColor="text1"/>
          <w:lang w:val="hr-HR"/>
        </w:rPr>
        <w:t>.</w:t>
      </w:r>
      <w:r w:rsidR="006A69C5">
        <w:rPr>
          <w:color w:val="000000" w:themeColor="text1"/>
          <w:lang w:val="hr-HR"/>
        </w:rPr>
        <w:t xml:space="preserve"> </w:t>
      </w:r>
      <w:r w:rsidR="00DE5CAD" w:rsidRPr="006A69C5">
        <w:rPr>
          <w:lang w:val="hr-HR"/>
        </w:rPr>
        <w:t>Web-</w:t>
      </w:r>
      <w:r>
        <w:rPr>
          <w:color w:val="000000" w:themeColor="text1"/>
          <w:lang w:val="hr-HR"/>
        </w:rPr>
        <w:t xml:space="preserve">stranica izrađena je pomoću </w:t>
      </w:r>
      <w:proofErr w:type="spellStart"/>
      <w:r>
        <w:rPr>
          <w:color w:val="000000" w:themeColor="text1"/>
          <w:lang w:val="hr-HR"/>
        </w:rPr>
        <w:t>React</w:t>
      </w:r>
      <w:proofErr w:type="spellEnd"/>
      <w:r>
        <w:rPr>
          <w:color w:val="000000" w:themeColor="text1"/>
          <w:lang w:val="hr-HR"/>
        </w:rPr>
        <w:t xml:space="preserve"> radnog okvira. Prilikom izrade web stranice je korišten jezik </w:t>
      </w:r>
      <w:proofErr w:type="spellStart"/>
      <w:r>
        <w:rPr>
          <w:color w:val="000000" w:themeColor="text1"/>
          <w:lang w:val="hr-HR"/>
        </w:rPr>
        <w:t>TypeScript</w:t>
      </w:r>
      <w:proofErr w:type="spellEnd"/>
      <w:r>
        <w:rPr>
          <w:color w:val="000000" w:themeColor="text1"/>
          <w:lang w:val="hr-HR"/>
        </w:rPr>
        <w:t xml:space="preserve"> (inačica </w:t>
      </w:r>
      <w:proofErr w:type="spellStart"/>
      <w:r>
        <w:rPr>
          <w:color w:val="000000" w:themeColor="text1"/>
          <w:lang w:val="hr-HR"/>
        </w:rPr>
        <w:t>javascripta</w:t>
      </w:r>
      <w:proofErr w:type="spellEnd"/>
      <w:r>
        <w:rPr>
          <w:color w:val="000000" w:themeColor="text1"/>
          <w:lang w:val="hr-HR"/>
        </w:rPr>
        <w:t xml:space="preserve"> koja ima definirane tipove podataka), </w:t>
      </w:r>
      <w:proofErr w:type="spellStart"/>
      <w:r>
        <w:rPr>
          <w:color w:val="000000" w:themeColor="text1"/>
          <w:lang w:val="hr-HR"/>
        </w:rPr>
        <w:t>Axios</w:t>
      </w:r>
      <w:proofErr w:type="spellEnd"/>
      <w:r>
        <w:rPr>
          <w:color w:val="000000" w:themeColor="text1"/>
          <w:lang w:val="hr-HR"/>
        </w:rPr>
        <w:t xml:space="preserve"> biblioteka (eng. </w:t>
      </w:r>
      <w:proofErr w:type="spellStart"/>
      <w:r>
        <w:rPr>
          <w:color w:val="000000" w:themeColor="text1"/>
          <w:lang w:val="hr-HR"/>
        </w:rPr>
        <w:t>library</w:t>
      </w:r>
      <w:proofErr w:type="spellEnd"/>
      <w:r>
        <w:rPr>
          <w:color w:val="000000" w:themeColor="text1"/>
          <w:lang w:val="hr-HR"/>
        </w:rPr>
        <w:t xml:space="preserve">) za slanje HTTP zahtjeva na </w:t>
      </w:r>
      <w:proofErr w:type="spellStart"/>
      <w:r>
        <w:rPr>
          <w:color w:val="000000" w:themeColor="text1"/>
          <w:lang w:val="hr-HR"/>
        </w:rPr>
        <w:t>backend</w:t>
      </w:r>
      <w:proofErr w:type="spellEnd"/>
      <w:r>
        <w:rPr>
          <w:color w:val="000000" w:themeColor="text1"/>
          <w:lang w:val="hr-HR"/>
        </w:rPr>
        <w:t xml:space="preserve"> server, </w:t>
      </w:r>
      <w:proofErr w:type="spellStart"/>
      <w:r w:rsidR="00211C72">
        <w:rPr>
          <w:color w:val="000000" w:themeColor="text1"/>
          <w:lang w:val="hr-HR"/>
        </w:rPr>
        <w:t>K</w:t>
      </w:r>
      <w:r>
        <w:rPr>
          <w:color w:val="000000" w:themeColor="text1"/>
          <w:lang w:val="hr-HR"/>
        </w:rPr>
        <w:t>eycloak</w:t>
      </w:r>
      <w:proofErr w:type="spellEnd"/>
      <w:r>
        <w:rPr>
          <w:color w:val="000000" w:themeColor="text1"/>
          <w:lang w:val="hr-HR"/>
        </w:rPr>
        <w:t xml:space="preserve"> biblioteka za autorizaciju korisnika te mnoge druge knjižnice.</w:t>
      </w:r>
    </w:p>
    <w:p w14:paraId="16E75E4E" w14:textId="77777777" w:rsidR="005C0CF2" w:rsidRDefault="005C0CF2">
      <w:pPr>
        <w:ind w:left="720"/>
        <w:jc w:val="both"/>
        <w:rPr>
          <w:color w:val="000000" w:themeColor="text1"/>
          <w:lang w:val="hr-HR"/>
        </w:rPr>
      </w:pPr>
    </w:p>
    <w:p w14:paraId="45199427" w14:textId="77777777" w:rsidR="005C0CF2" w:rsidRDefault="00000000">
      <w:pPr>
        <w:ind w:left="720"/>
        <w:jc w:val="both"/>
        <w:rPr>
          <w:lang w:val="hr-HR"/>
        </w:rPr>
      </w:pPr>
      <w:r>
        <w:rPr>
          <w:lang w:val="hr-HR"/>
        </w:rPr>
        <w:t xml:space="preserve">Komunikacija na daljinu u timu je ostvarena korištenjem aplikacija </w:t>
      </w:r>
      <w:proofErr w:type="spellStart"/>
      <w:r>
        <w:rPr>
          <w:lang w:val="hr-HR"/>
        </w:rPr>
        <w:t>Discord</w:t>
      </w:r>
      <w:proofErr w:type="spellEnd"/>
      <w:r>
        <w:rPr>
          <w:lang w:val="hr-HR"/>
        </w:rPr>
        <w:t xml:space="preserve"> video poziva i </w:t>
      </w:r>
      <w:proofErr w:type="spellStart"/>
      <w:r>
        <w:rPr>
          <w:lang w:val="hr-HR"/>
        </w:rPr>
        <w:t>GoogleMeet</w:t>
      </w:r>
      <w:proofErr w:type="spellEnd"/>
      <w:r>
        <w:rPr>
          <w:lang w:val="hr-HR"/>
        </w:rPr>
        <w:t>-a.</w:t>
      </w:r>
    </w:p>
    <w:p w14:paraId="01557064" w14:textId="77777777" w:rsidR="005C0CF2" w:rsidRDefault="005C0CF2">
      <w:pPr>
        <w:ind w:left="720"/>
        <w:jc w:val="both"/>
        <w:rPr>
          <w:lang w:val="hr-HR"/>
        </w:rPr>
      </w:pPr>
    </w:p>
    <w:p w14:paraId="45C56619" w14:textId="586FD5F8" w:rsidR="005C0CF2" w:rsidRDefault="00000000">
      <w:pPr>
        <w:ind w:left="720"/>
        <w:jc w:val="both"/>
        <w:rPr>
          <w:lang w:val="hr-HR"/>
        </w:rPr>
      </w:pPr>
      <w:r>
        <w:rPr>
          <w:lang w:val="hr-HR"/>
        </w:rPr>
        <w:t xml:space="preserve">Za programiranje </w:t>
      </w:r>
      <w:proofErr w:type="spellStart"/>
      <w:r>
        <w:rPr>
          <w:lang w:val="hr-HR"/>
        </w:rPr>
        <w:t>mikrokontrolera</w:t>
      </w:r>
      <w:proofErr w:type="spellEnd"/>
      <w:r w:rsidR="006375E4">
        <w:rPr>
          <w:lang w:val="hr-HR"/>
        </w:rPr>
        <w:t xml:space="preserve"> STM32F407VGT6 (ARM Cortex-M4)</w:t>
      </w:r>
      <w:r>
        <w:rPr>
          <w:lang w:val="hr-HR"/>
        </w:rPr>
        <w:t>,</w:t>
      </w:r>
      <w:r w:rsidR="006375E4">
        <w:rPr>
          <w:lang w:val="hr-HR"/>
        </w:rPr>
        <w:t xml:space="preserve"> smještenog na</w:t>
      </w:r>
      <w:r>
        <w:rPr>
          <w:lang w:val="hr-HR"/>
        </w:rPr>
        <w:t xml:space="preserve"> </w:t>
      </w:r>
      <w:proofErr w:type="spellStart"/>
      <w:r>
        <w:rPr>
          <w:lang w:val="hr-HR"/>
        </w:rPr>
        <w:t>Clicker</w:t>
      </w:r>
      <w:proofErr w:type="spellEnd"/>
      <w:r>
        <w:rPr>
          <w:lang w:val="hr-HR"/>
        </w:rPr>
        <w:t xml:space="preserve"> </w:t>
      </w:r>
      <w:r w:rsidR="006375E4">
        <w:rPr>
          <w:lang w:val="hr-HR"/>
        </w:rPr>
        <w:t>2 razvojnoj pločici</w:t>
      </w:r>
      <w:r>
        <w:rPr>
          <w:lang w:val="hr-HR"/>
        </w:rPr>
        <w:t xml:space="preserve">, korišten je NECTO Studio koji je kao razvojno okruženje ponudila Mikroelektronika čiji je i </w:t>
      </w:r>
      <w:proofErr w:type="spellStart"/>
      <w:r>
        <w:rPr>
          <w:lang w:val="hr-HR"/>
        </w:rPr>
        <w:t>Clicker</w:t>
      </w:r>
      <w:proofErr w:type="spellEnd"/>
      <w:r>
        <w:rPr>
          <w:lang w:val="hr-HR"/>
        </w:rPr>
        <w:t xml:space="preserve"> 2. Za spajanje na </w:t>
      </w:r>
      <w:proofErr w:type="spellStart"/>
      <w:r w:rsidRPr="006375E4">
        <w:rPr>
          <w:i/>
          <w:iCs/>
          <w:lang w:val="hr-HR"/>
        </w:rPr>
        <w:t>gateway</w:t>
      </w:r>
      <w:proofErr w:type="spellEnd"/>
      <w:r>
        <w:rPr>
          <w:lang w:val="hr-HR"/>
        </w:rPr>
        <w:t xml:space="preserve"> koristi se još </w:t>
      </w:r>
      <w:proofErr w:type="spellStart"/>
      <w:r>
        <w:rPr>
          <w:lang w:val="hr-HR"/>
        </w:rPr>
        <w:t>PuTTY</w:t>
      </w:r>
      <w:proofErr w:type="spellEnd"/>
      <w:r>
        <w:rPr>
          <w:lang w:val="hr-HR"/>
        </w:rPr>
        <w:t xml:space="preserve"> koji omogućava komunikaciju između računala putem terminala i protokola SSH (najčešće). </w:t>
      </w:r>
      <w:r w:rsidR="00571E22">
        <w:rPr>
          <w:lang w:val="hr-HR"/>
        </w:rPr>
        <w:t xml:space="preserve">Koriste se dva poslužitelja od </w:t>
      </w:r>
      <w:proofErr w:type="spellStart"/>
      <w:r>
        <w:rPr>
          <w:lang w:val="hr-HR"/>
        </w:rPr>
        <w:t>Chirp</w:t>
      </w:r>
      <w:r w:rsidR="00571E22">
        <w:rPr>
          <w:lang w:val="hr-HR"/>
        </w:rPr>
        <w:t>S</w:t>
      </w:r>
      <w:r>
        <w:rPr>
          <w:lang w:val="hr-HR"/>
        </w:rPr>
        <w:t>tack</w:t>
      </w:r>
      <w:r w:rsidR="00571E22">
        <w:rPr>
          <w:lang w:val="hr-HR"/>
        </w:rPr>
        <w:t>a</w:t>
      </w:r>
      <w:proofErr w:type="spellEnd"/>
      <w:r>
        <w:rPr>
          <w:lang w:val="hr-HR"/>
        </w:rPr>
        <w:t xml:space="preserve">, </w:t>
      </w:r>
      <w:proofErr w:type="spellStart"/>
      <w:r>
        <w:rPr>
          <w:lang w:val="hr-HR"/>
        </w:rPr>
        <w:t>LoRaWAN</w:t>
      </w:r>
      <w:proofErr w:type="spellEnd"/>
      <w:r>
        <w:rPr>
          <w:lang w:val="hr-HR"/>
        </w:rPr>
        <w:t xml:space="preserve"> Network Server</w:t>
      </w:r>
      <w:r w:rsidR="00571E22">
        <w:rPr>
          <w:lang w:val="hr-HR"/>
        </w:rPr>
        <w:t xml:space="preserve"> i </w:t>
      </w:r>
      <w:proofErr w:type="spellStart"/>
      <w:r w:rsidR="00571E22">
        <w:rPr>
          <w:lang w:val="hr-HR"/>
        </w:rPr>
        <w:t>LoRaWAN</w:t>
      </w:r>
      <w:proofErr w:type="spellEnd"/>
      <w:r w:rsidR="00571E22">
        <w:rPr>
          <w:lang w:val="hr-HR"/>
        </w:rPr>
        <w:t xml:space="preserve"> </w:t>
      </w:r>
      <w:proofErr w:type="spellStart"/>
      <w:r w:rsidR="00571E22">
        <w:rPr>
          <w:lang w:val="hr-HR"/>
        </w:rPr>
        <w:t>Application</w:t>
      </w:r>
      <w:proofErr w:type="spellEnd"/>
      <w:r w:rsidR="00571E22">
        <w:rPr>
          <w:lang w:val="hr-HR"/>
        </w:rPr>
        <w:t xml:space="preserve"> Server. Mrežne prilaze (eng. </w:t>
      </w:r>
      <w:proofErr w:type="spellStart"/>
      <w:r w:rsidR="00571E22">
        <w:rPr>
          <w:i/>
          <w:iCs/>
          <w:lang w:val="hr-HR"/>
        </w:rPr>
        <w:t>gateway</w:t>
      </w:r>
      <w:proofErr w:type="spellEnd"/>
      <w:r w:rsidR="00571E22">
        <w:rPr>
          <w:lang w:val="hr-HR"/>
        </w:rPr>
        <w:t>)</w:t>
      </w:r>
      <w:r>
        <w:rPr>
          <w:lang w:val="hr-HR"/>
        </w:rPr>
        <w:t xml:space="preserve"> možemo konfigurirati, dodavati i vidjeti </w:t>
      </w:r>
      <w:r w:rsidR="00571E22">
        <w:rPr>
          <w:lang w:val="hr-HR"/>
        </w:rPr>
        <w:t xml:space="preserve">spojene </w:t>
      </w:r>
      <w:r>
        <w:rPr>
          <w:lang w:val="hr-HR"/>
        </w:rPr>
        <w:t xml:space="preserve">uređaje, te poruke koje dolaze s uređaja. </w:t>
      </w:r>
      <w:r w:rsidR="00211C72">
        <w:rPr>
          <w:lang w:val="hr-HR"/>
        </w:rPr>
        <w:t xml:space="preserve">Uređaji se također mogu, i trebaju dodati kako bi se mogli aktivirati i spojiti na </w:t>
      </w:r>
      <w:proofErr w:type="spellStart"/>
      <w:r w:rsidR="00211C72">
        <w:rPr>
          <w:lang w:val="hr-HR"/>
        </w:rPr>
        <w:t>gateway</w:t>
      </w:r>
      <w:proofErr w:type="spellEnd"/>
      <w:r w:rsidR="00211C72">
        <w:rPr>
          <w:lang w:val="hr-HR"/>
        </w:rPr>
        <w:t>.</w:t>
      </w:r>
      <w:r>
        <w:rPr>
          <w:lang w:val="hr-HR"/>
        </w:rPr>
        <w:t xml:space="preserve"> </w:t>
      </w:r>
    </w:p>
    <w:p w14:paraId="40EAA8A5" w14:textId="77777777" w:rsidR="005C0CF2" w:rsidRDefault="005C0CF2">
      <w:pPr>
        <w:ind w:left="720"/>
        <w:jc w:val="both"/>
        <w:rPr>
          <w:color w:val="000000" w:themeColor="text1"/>
          <w:lang w:val="hr-HR"/>
        </w:rPr>
      </w:pPr>
    </w:p>
    <w:p w14:paraId="0554A5E6" w14:textId="77777777" w:rsidR="005C0CF2" w:rsidRDefault="00000000">
      <w:pPr>
        <w:pStyle w:val="Heading2"/>
        <w:rPr>
          <w:lang w:val="hr-HR"/>
        </w:rPr>
      </w:pPr>
      <w:bookmarkStart w:id="5" w:name="_Toc124886414"/>
      <w:bookmarkStart w:id="6" w:name="_Toc125132338"/>
      <w:r>
        <w:rPr>
          <w:lang w:val="hr-HR"/>
        </w:rPr>
        <w:lastRenderedPageBreak/>
        <w:t>Elementi proizvoda</w:t>
      </w:r>
      <w:bookmarkEnd w:id="5"/>
      <w:bookmarkEnd w:id="6"/>
    </w:p>
    <w:p w14:paraId="1B6D27DF" w14:textId="77777777" w:rsidR="005C0CF2" w:rsidRDefault="005C0CF2">
      <w:pPr>
        <w:ind w:left="720"/>
        <w:rPr>
          <w:lang w:val="hr-HR"/>
        </w:rPr>
      </w:pPr>
    </w:p>
    <w:p w14:paraId="459F5C25" w14:textId="77777777" w:rsidR="005C0CF2" w:rsidRDefault="00000000">
      <w:pPr>
        <w:pStyle w:val="Heading3"/>
        <w:rPr>
          <w:lang w:val="hr-HR"/>
        </w:rPr>
      </w:pPr>
      <w:bookmarkStart w:id="7" w:name="_Toc124886415"/>
      <w:bookmarkStart w:id="8" w:name="_Toc125132339"/>
      <w:r>
        <w:rPr>
          <w:lang w:val="hr-HR"/>
        </w:rPr>
        <w:t>Poslužitelj</w:t>
      </w:r>
      <w:bookmarkEnd w:id="7"/>
      <w:bookmarkEnd w:id="8"/>
    </w:p>
    <w:p w14:paraId="0D9ED1E2" w14:textId="77777777" w:rsidR="005C0CF2" w:rsidRDefault="00000000">
      <w:pPr>
        <w:ind w:left="720"/>
        <w:jc w:val="both"/>
        <w:rPr>
          <w:lang w:val="hr-HR"/>
        </w:rPr>
      </w:pPr>
      <w:r>
        <w:rPr>
          <w:lang w:val="hr-HR"/>
        </w:rPr>
        <w:t xml:space="preserve">Osnovna namjena poslužitelja (web-aplikacije) je komunikacija s bazom podataka, u suradnji s web-stranicom. U daljnjem tekstu zbog jednostavnosti, za aplikaciju napisanu u Javi, koristit će se izraz </w:t>
      </w:r>
      <w:r>
        <w:rPr>
          <w:i/>
          <w:iCs/>
          <w:lang w:val="hr-HR"/>
        </w:rPr>
        <w:t>poslužitelj</w:t>
      </w:r>
      <w:r>
        <w:rPr>
          <w:lang w:val="hr-HR"/>
        </w:rPr>
        <w:t xml:space="preserve">, a </w:t>
      </w:r>
      <w:proofErr w:type="spellStart"/>
      <w:r>
        <w:rPr>
          <w:lang w:val="hr-HR"/>
        </w:rPr>
        <w:t>Tomcat</w:t>
      </w:r>
      <w:proofErr w:type="spellEnd"/>
      <w:r>
        <w:rPr>
          <w:lang w:val="hr-HR"/>
        </w:rPr>
        <w:t xml:space="preserve"> poslužitelj na kojem se nalazi web aplikacija prešutno će se pretpostavljati. Baza podataka </w:t>
      </w:r>
      <w:proofErr w:type="spellStart"/>
      <w:r>
        <w:rPr>
          <w:lang w:val="hr-HR"/>
        </w:rPr>
        <w:t>PostgreSQL</w:t>
      </w:r>
      <w:proofErr w:type="spellEnd"/>
      <w:r>
        <w:rPr>
          <w:lang w:val="hr-HR"/>
        </w:rPr>
        <w:t xml:space="preserve"> sadrži podatke o scenama, ključevima, ulogama i sl., što služi mobilnoj aplikaciji za prikaz grafova, a ti podaci mogu se mijenjati putem web-stranice. Svakom korisniku dodijeljene su ovlasti pomoću servisa </w:t>
      </w:r>
      <w:proofErr w:type="spellStart"/>
      <w:r>
        <w:rPr>
          <w:lang w:val="hr-HR"/>
        </w:rPr>
        <w:t>Keycloak</w:t>
      </w:r>
      <w:proofErr w:type="spellEnd"/>
      <w:r>
        <w:rPr>
          <w:lang w:val="hr-HR"/>
        </w:rPr>
        <w:t>, a za svaki upit prema poslužitelju potrebno je imati odgovarajuće ključeve.</w:t>
      </w:r>
    </w:p>
    <w:p w14:paraId="20E687CC" w14:textId="77777777" w:rsidR="005C0CF2" w:rsidRDefault="005C0CF2">
      <w:pPr>
        <w:ind w:left="720"/>
        <w:jc w:val="both"/>
        <w:rPr>
          <w:lang w:val="hr-HR"/>
        </w:rPr>
      </w:pPr>
    </w:p>
    <w:p w14:paraId="46F45588" w14:textId="77777777" w:rsidR="005C0CF2" w:rsidRDefault="00000000">
      <w:pPr>
        <w:pStyle w:val="Heading3"/>
        <w:rPr>
          <w:lang w:val="hr-HR"/>
        </w:rPr>
      </w:pPr>
      <w:bookmarkStart w:id="9" w:name="_Toc124886416"/>
      <w:bookmarkStart w:id="10" w:name="_Toc125132340"/>
      <w:proofErr w:type="spellStart"/>
      <w:r>
        <w:rPr>
          <w:lang w:val="hr-HR"/>
        </w:rPr>
        <w:t>Flutter</w:t>
      </w:r>
      <w:proofErr w:type="spellEnd"/>
      <w:r>
        <w:rPr>
          <w:lang w:val="hr-HR"/>
        </w:rPr>
        <w:t xml:space="preserve"> aplikacija</w:t>
      </w:r>
      <w:bookmarkEnd w:id="9"/>
      <w:bookmarkEnd w:id="10"/>
    </w:p>
    <w:p w14:paraId="268213A1" w14:textId="77777777" w:rsidR="005C0CF2" w:rsidRDefault="00000000">
      <w:pPr>
        <w:ind w:left="720"/>
        <w:jc w:val="both"/>
        <w:rPr>
          <w:lang w:val="hr-HR"/>
        </w:rPr>
      </w:pPr>
      <w:r>
        <w:rPr>
          <w:lang w:val="hr-HR"/>
        </w:rPr>
        <w:t xml:space="preserve">Mobilna aplikacija, kompatibilna sa </w:t>
      </w:r>
      <w:proofErr w:type="spellStart"/>
      <w:r>
        <w:rPr>
          <w:lang w:val="hr-HR"/>
        </w:rPr>
        <w:t>iOS</w:t>
      </w:r>
      <w:proofErr w:type="spellEnd"/>
      <w:r>
        <w:rPr>
          <w:lang w:val="hr-HR"/>
        </w:rPr>
        <w:t xml:space="preserve"> i Android uređajima, služi za praćenje sustava. Prijavljenom korisniku omogućava pretraživanje scena, pregled grafova za odabranu scenu po različitim vremenskim periodima za izabrana mjerenja. </w:t>
      </w:r>
    </w:p>
    <w:p w14:paraId="6737DD6E" w14:textId="77777777" w:rsidR="005C0CF2" w:rsidRDefault="005C0CF2">
      <w:pPr>
        <w:rPr>
          <w:lang w:val="hr-HR"/>
        </w:rPr>
      </w:pPr>
    </w:p>
    <w:p w14:paraId="6536ABE9" w14:textId="77777777" w:rsidR="005C0CF2" w:rsidRDefault="00000000">
      <w:pPr>
        <w:pStyle w:val="Heading3"/>
        <w:rPr>
          <w:lang w:val="hr-HR"/>
        </w:rPr>
      </w:pPr>
      <w:bookmarkStart w:id="11" w:name="_Toc124886417"/>
      <w:bookmarkStart w:id="12" w:name="_Toc125132341"/>
      <w:r>
        <w:rPr>
          <w:lang w:val="hr-HR"/>
        </w:rPr>
        <w:t>Web-aplikacija</w:t>
      </w:r>
      <w:bookmarkEnd w:id="11"/>
      <w:bookmarkEnd w:id="12"/>
    </w:p>
    <w:p w14:paraId="7D6DF982" w14:textId="77777777" w:rsidR="005C0CF2" w:rsidRDefault="00000000">
      <w:pPr>
        <w:ind w:left="720"/>
        <w:jc w:val="both"/>
        <w:rPr>
          <w:lang w:val="hr-HR"/>
        </w:rPr>
      </w:pPr>
      <w:r>
        <w:rPr>
          <w:lang w:val="hr-HR"/>
        </w:rPr>
        <w:t xml:space="preserve">Putem web-aplikacije, na početnoj stranici, mogu se vidjeti opće informacije o projektu i IoT polju. Stranica nudi detaljan pregled scena i svih prikaza povezanih sa određenom scenom. Osim prikazivanja scena, one se mogu dodavati, uređivati i brisati.  </w:t>
      </w:r>
    </w:p>
    <w:p w14:paraId="7F09F7B2" w14:textId="77777777" w:rsidR="005C0CF2" w:rsidRDefault="005C0CF2">
      <w:pPr>
        <w:rPr>
          <w:lang w:val="hr-HR"/>
        </w:rPr>
      </w:pPr>
    </w:p>
    <w:p w14:paraId="3C705117" w14:textId="77777777" w:rsidR="005C0CF2" w:rsidRDefault="00000000">
      <w:pPr>
        <w:pStyle w:val="Heading3"/>
        <w:rPr>
          <w:lang w:val="hr-HR"/>
        </w:rPr>
      </w:pPr>
      <w:bookmarkStart w:id="13" w:name="_Toc124886418"/>
      <w:bookmarkStart w:id="14" w:name="_Toc125132342"/>
      <w:proofErr w:type="spellStart"/>
      <w:r>
        <w:rPr>
          <w:lang w:val="hr-HR"/>
        </w:rPr>
        <w:t>Mikroupravljač</w:t>
      </w:r>
      <w:bookmarkEnd w:id="13"/>
      <w:bookmarkEnd w:id="14"/>
      <w:proofErr w:type="spellEnd"/>
    </w:p>
    <w:p w14:paraId="3BE3A8B6" w14:textId="77777777" w:rsidR="005C0CF2" w:rsidRDefault="00000000">
      <w:pPr>
        <w:ind w:left="720"/>
        <w:rPr>
          <w:lang w:val="hr-HR"/>
        </w:rPr>
      </w:pPr>
      <w:proofErr w:type="spellStart"/>
      <w:r>
        <w:rPr>
          <w:lang w:val="hr-HR"/>
        </w:rPr>
        <w:t>Mikroupravljač</w:t>
      </w:r>
      <w:proofErr w:type="spellEnd"/>
      <w:r>
        <w:rPr>
          <w:lang w:val="hr-HR"/>
        </w:rPr>
        <w:t xml:space="preserve">, </w:t>
      </w:r>
      <w:proofErr w:type="spellStart"/>
      <w:r>
        <w:rPr>
          <w:lang w:val="hr-HR"/>
        </w:rPr>
        <w:t>Clicker</w:t>
      </w:r>
      <w:proofErr w:type="spellEnd"/>
      <w:r>
        <w:rPr>
          <w:lang w:val="hr-HR"/>
        </w:rPr>
        <w:t xml:space="preserve"> 2, upravlja senzorima, pumpom i ventilima za navodnjavanje. Mjerenja koja prima od senzora šalju na </w:t>
      </w:r>
      <w:proofErr w:type="spellStart"/>
      <w:r>
        <w:rPr>
          <w:lang w:val="hr-HR"/>
        </w:rPr>
        <w:t>LoRaWAN</w:t>
      </w:r>
      <w:proofErr w:type="spellEnd"/>
      <w:r>
        <w:rPr>
          <w:lang w:val="hr-HR"/>
        </w:rPr>
        <w:t xml:space="preserve"> </w:t>
      </w:r>
      <w:proofErr w:type="spellStart"/>
      <w:r>
        <w:rPr>
          <w:lang w:val="hr-HR"/>
        </w:rPr>
        <w:t>Gateway</w:t>
      </w:r>
      <w:proofErr w:type="spellEnd"/>
      <w:r>
        <w:rPr>
          <w:lang w:val="hr-HR"/>
        </w:rPr>
        <w:t xml:space="preserve">. Podaci su kodirani pa ih je potrebno i dekodirati. </w:t>
      </w:r>
    </w:p>
    <w:p w14:paraId="27CC214A" w14:textId="77777777" w:rsidR="005C0CF2" w:rsidRDefault="005C0CF2">
      <w:pPr>
        <w:jc w:val="both"/>
        <w:rPr>
          <w:lang w:val="hr-HR"/>
        </w:rPr>
      </w:pPr>
    </w:p>
    <w:p w14:paraId="5D25DF2F" w14:textId="77777777" w:rsidR="005C0CF2" w:rsidRDefault="00000000">
      <w:pPr>
        <w:jc w:val="both"/>
        <w:rPr>
          <w:lang w:val="hr-HR"/>
        </w:rPr>
      </w:pPr>
      <w:r>
        <w:br w:type="page"/>
      </w:r>
    </w:p>
    <w:p w14:paraId="10EFFCF9" w14:textId="77777777" w:rsidR="005C0CF2" w:rsidRDefault="00000000">
      <w:pPr>
        <w:pStyle w:val="Heading1"/>
        <w:rPr>
          <w:lang w:val="hr-HR"/>
        </w:rPr>
      </w:pPr>
      <w:bookmarkStart w:id="15" w:name="_Toc124886419"/>
      <w:bookmarkStart w:id="16" w:name="_Toc125132343"/>
      <w:r>
        <w:rPr>
          <w:lang w:val="hr-HR"/>
        </w:rPr>
        <w:lastRenderedPageBreak/>
        <w:t>Tehničke značajke</w:t>
      </w:r>
      <w:bookmarkEnd w:id="15"/>
      <w:bookmarkEnd w:id="16"/>
    </w:p>
    <w:p w14:paraId="61C88956" w14:textId="77777777" w:rsidR="005C0CF2" w:rsidRDefault="00000000">
      <w:pPr>
        <w:pStyle w:val="Heading2"/>
        <w:rPr>
          <w:lang w:val="hr-HR"/>
        </w:rPr>
      </w:pPr>
      <w:bookmarkStart w:id="17" w:name="_Toc124886420"/>
      <w:bookmarkStart w:id="18" w:name="_Toc125132344"/>
      <w:r>
        <w:rPr>
          <w:lang w:val="hr-HR"/>
        </w:rPr>
        <w:t>Opis arhitekture</w:t>
      </w:r>
      <w:bookmarkEnd w:id="17"/>
      <w:bookmarkEnd w:id="18"/>
    </w:p>
    <w:p w14:paraId="6549A0E0" w14:textId="77777777" w:rsidR="005C0CF2" w:rsidRDefault="005C0CF2">
      <w:pPr>
        <w:rPr>
          <w:lang w:val="hr-HR"/>
        </w:rPr>
      </w:pPr>
    </w:p>
    <w:p w14:paraId="54AD9C26" w14:textId="6CC63418" w:rsidR="005C0CF2" w:rsidRDefault="00000000">
      <w:pPr>
        <w:ind w:left="720"/>
        <w:rPr>
          <w:lang w:val="hr-HR"/>
        </w:rPr>
      </w:pPr>
      <w:r>
        <w:rPr>
          <w:lang w:val="hr-HR"/>
        </w:rPr>
        <w:t xml:space="preserve">Sustav se sastoji od četiri dijela: Mobilne aplikacije, </w:t>
      </w:r>
      <w:r w:rsidR="000748F5">
        <w:rPr>
          <w:lang w:val="hr-HR"/>
        </w:rPr>
        <w:t>Web-</w:t>
      </w:r>
      <w:r>
        <w:rPr>
          <w:lang w:val="hr-HR"/>
        </w:rPr>
        <w:t xml:space="preserve">aplikacije, baze podataka i mikroupravljača sa senzorima u vrtu. </w:t>
      </w:r>
    </w:p>
    <w:p w14:paraId="234C316D" w14:textId="77777777" w:rsidR="005C0CF2" w:rsidRDefault="005C0CF2">
      <w:pPr>
        <w:ind w:left="720"/>
      </w:pPr>
    </w:p>
    <w:p w14:paraId="3D10F159" w14:textId="5BF46C03" w:rsidR="005C0CF2" w:rsidRDefault="00000000">
      <w:pPr>
        <w:pStyle w:val="ListParagraph"/>
        <w:numPr>
          <w:ilvl w:val="0"/>
          <w:numId w:val="7"/>
        </w:numPr>
        <w:jc w:val="both"/>
        <w:rPr>
          <w:lang w:val="hr-HR"/>
        </w:rPr>
      </w:pPr>
      <w:r>
        <w:rPr>
          <w:b/>
          <w:bCs/>
          <w:lang w:val="hr-HR"/>
        </w:rPr>
        <w:t xml:space="preserve">Mobilna aplikacija – </w:t>
      </w:r>
      <w:r>
        <w:rPr>
          <w:lang w:val="hr-HR"/>
        </w:rPr>
        <w:t xml:space="preserve">služi za pristup grafovima i podacima sa senzora. Komunicira s </w:t>
      </w:r>
      <w:proofErr w:type="spellStart"/>
      <w:r>
        <w:rPr>
          <w:lang w:val="hr-HR"/>
        </w:rPr>
        <w:t>Key</w:t>
      </w:r>
      <w:r w:rsidR="00211C72">
        <w:rPr>
          <w:lang w:val="hr-HR"/>
        </w:rPr>
        <w:t>c</w:t>
      </w:r>
      <w:r>
        <w:rPr>
          <w:lang w:val="hr-HR"/>
        </w:rPr>
        <w:t>loakom</w:t>
      </w:r>
      <w:proofErr w:type="spellEnd"/>
      <w:r>
        <w:rPr>
          <w:lang w:val="hr-HR"/>
        </w:rPr>
        <w:t xml:space="preserve"> za </w:t>
      </w:r>
      <w:r>
        <w:rPr>
          <w:i/>
          <w:iCs/>
          <w:lang w:val="hr-HR"/>
        </w:rPr>
        <w:t>login</w:t>
      </w:r>
      <w:r>
        <w:rPr>
          <w:lang w:val="hr-HR"/>
        </w:rPr>
        <w:t xml:space="preserve"> korisnika i REST poslužiteljem za dohvaćanje scena i podataka. </w:t>
      </w:r>
    </w:p>
    <w:p w14:paraId="4E07B980" w14:textId="77777777" w:rsidR="005C0CF2" w:rsidRDefault="005C0CF2">
      <w:pPr>
        <w:ind w:left="720"/>
        <w:jc w:val="both"/>
        <w:rPr>
          <w:lang w:val="hr-HR"/>
        </w:rPr>
      </w:pPr>
    </w:p>
    <w:p w14:paraId="196438FF" w14:textId="77777777" w:rsidR="005C0CF2" w:rsidRDefault="00000000">
      <w:pPr>
        <w:ind w:left="720"/>
        <w:jc w:val="both"/>
        <w:rPr>
          <w:lang w:val="hr-HR"/>
        </w:rPr>
      </w:pPr>
      <w:r>
        <w:rPr>
          <w:lang w:val="hr-HR"/>
        </w:rPr>
        <w:t xml:space="preserve">Web aplikaciju možemo podijeliti na: </w:t>
      </w:r>
    </w:p>
    <w:p w14:paraId="34EB4BC7" w14:textId="6D70BF09" w:rsidR="005C0CF2" w:rsidRDefault="000748F5">
      <w:pPr>
        <w:pStyle w:val="ListParagraph"/>
        <w:numPr>
          <w:ilvl w:val="0"/>
          <w:numId w:val="3"/>
        </w:numPr>
        <w:jc w:val="both"/>
        <w:rPr>
          <w:lang w:val="hr-HR"/>
        </w:rPr>
      </w:pPr>
      <w:r>
        <w:rPr>
          <w:b/>
          <w:bCs/>
          <w:lang w:val="hr-HR"/>
        </w:rPr>
        <w:t>Web-preglednik -</w:t>
      </w:r>
      <w:r>
        <w:rPr>
          <w:lang w:val="hr-HR"/>
        </w:rPr>
        <w:t xml:space="preserve"> je program koji služi za pristup web stranicama. Putem web preglednika, korisnik šalje zahtjeve za resursima (npr. HTML kod web-stranice) ili šalje podatke (npr. putem neke forme), web-preglednik dohvaća te datoteke s web poslužitelja, a potom ih interpretira i prikazuje na ekranu korisnika ili ih pohranjuje na poslužitelju.</w:t>
      </w:r>
    </w:p>
    <w:p w14:paraId="41C6F386" w14:textId="03471311" w:rsidR="005C0CF2" w:rsidRDefault="000748F5">
      <w:pPr>
        <w:pStyle w:val="ListParagraph"/>
        <w:numPr>
          <w:ilvl w:val="0"/>
          <w:numId w:val="3"/>
        </w:numPr>
        <w:jc w:val="both"/>
        <w:rPr>
          <w:lang w:val="hr-HR"/>
        </w:rPr>
      </w:pPr>
      <w:r>
        <w:rPr>
          <w:b/>
          <w:bCs/>
          <w:lang w:val="hr-HR"/>
        </w:rPr>
        <w:t xml:space="preserve">Web-poslužitelj - </w:t>
      </w:r>
      <w:r>
        <w:rPr>
          <w:lang w:val="hr-HR"/>
        </w:rPr>
        <w:t>glavni je dio web-aplikacije. To je namjensko računalo ili software koji šalje i prima podatke od mnogostrukih klijenata. Komunikacija s klijentima (korisnicima i bazom podataka) odvija se preko HTTP protokola. Na korisnikov zahtjev, web preglednik dohvaća resurse i vraća u obliku HTML dokumenta ili obraduje podatke predane u formi te ih sprema u bazu podataka.</w:t>
      </w:r>
    </w:p>
    <w:p w14:paraId="08793A8B" w14:textId="77777777" w:rsidR="005C0CF2" w:rsidRDefault="005C0CF2">
      <w:pPr>
        <w:pStyle w:val="ListParagraph"/>
        <w:jc w:val="both"/>
        <w:rPr>
          <w:lang w:val="hr-HR"/>
        </w:rPr>
      </w:pPr>
    </w:p>
    <w:p w14:paraId="2DC79853" w14:textId="77777777" w:rsidR="005C0CF2" w:rsidRDefault="00000000">
      <w:pPr>
        <w:pStyle w:val="ListParagraph"/>
        <w:numPr>
          <w:ilvl w:val="0"/>
          <w:numId w:val="3"/>
        </w:numPr>
        <w:jc w:val="both"/>
        <w:rPr>
          <w:lang w:val="hr-HR"/>
        </w:rPr>
      </w:pPr>
      <w:proofErr w:type="spellStart"/>
      <w:r>
        <w:rPr>
          <w:b/>
          <w:bCs/>
          <w:lang w:val="hr-HR"/>
        </w:rPr>
        <w:t>Mikroupravljač</w:t>
      </w:r>
      <w:proofErr w:type="spellEnd"/>
      <w:r>
        <w:rPr>
          <w:b/>
          <w:bCs/>
          <w:lang w:val="hr-HR"/>
        </w:rPr>
        <w:t xml:space="preserve">, senzori i </w:t>
      </w:r>
      <w:proofErr w:type="spellStart"/>
      <w:r>
        <w:rPr>
          <w:b/>
          <w:bCs/>
          <w:lang w:val="hr-HR"/>
        </w:rPr>
        <w:t>LoRaWAN</w:t>
      </w:r>
      <w:proofErr w:type="spellEnd"/>
      <w:r>
        <w:rPr>
          <w:b/>
          <w:bCs/>
          <w:lang w:val="hr-HR"/>
        </w:rPr>
        <w:t xml:space="preserve"> </w:t>
      </w:r>
      <w:proofErr w:type="spellStart"/>
      <w:r>
        <w:rPr>
          <w:b/>
          <w:bCs/>
          <w:lang w:val="hr-HR"/>
        </w:rPr>
        <w:t>Gateway</w:t>
      </w:r>
      <w:proofErr w:type="spellEnd"/>
      <w:r>
        <w:rPr>
          <w:b/>
          <w:bCs/>
          <w:lang w:val="hr-HR"/>
        </w:rPr>
        <w:t xml:space="preserve"> –</w:t>
      </w:r>
      <w:r>
        <w:rPr>
          <w:lang w:val="hr-HR"/>
        </w:rPr>
        <w:t xml:space="preserve"> zaslužni su za izvedbu navodnjavanja u vrtu i slanje/primanje poruka/naredbi. </w:t>
      </w:r>
    </w:p>
    <w:p w14:paraId="5D2B79F9" w14:textId="77777777" w:rsidR="005C0CF2" w:rsidRDefault="005C0CF2">
      <w:pPr>
        <w:pStyle w:val="ListParagraph"/>
        <w:jc w:val="both"/>
        <w:rPr>
          <w:lang w:val="hr-HR"/>
        </w:rPr>
      </w:pPr>
    </w:p>
    <w:p w14:paraId="67F32CC8" w14:textId="506E8177" w:rsidR="005C0CF2" w:rsidRDefault="00000000">
      <w:pPr>
        <w:pStyle w:val="ListParagraph"/>
        <w:numPr>
          <w:ilvl w:val="0"/>
          <w:numId w:val="3"/>
        </w:numPr>
        <w:jc w:val="both"/>
        <w:rPr>
          <w:lang w:val="hr-HR"/>
        </w:rPr>
      </w:pPr>
      <w:r>
        <w:rPr>
          <w:b/>
          <w:bCs/>
          <w:lang w:val="hr-HR"/>
        </w:rPr>
        <w:t xml:space="preserve">Baza podataka - </w:t>
      </w:r>
      <w:r>
        <w:rPr>
          <w:lang w:val="hr-HR"/>
        </w:rPr>
        <w:t xml:space="preserve">koristi se za pohranjivanje podataka sustava. </w:t>
      </w:r>
      <w:r w:rsidR="000748F5">
        <w:rPr>
          <w:lang w:val="hr-HR"/>
        </w:rPr>
        <w:t>Web-</w:t>
      </w:r>
      <w:r>
        <w:rPr>
          <w:lang w:val="hr-HR"/>
        </w:rPr>
        <w:t>aplikacija u svom radu vrlo često komunicira s bazom te iz nje dohvaća podate ili ih u nju sprema</w:t>
      </w:r>
    </w:p>
    <w:p w14:paraId="7709E100" w14:textId="77777777" w:rsidR="005C0CF2" w:rsidRDefault="005C0CF2">
      <w:pPr>
        <w:jc w:val="both"/>
        <w:rPr>
          <w:lang w:val="hr-HR"/>
        </w:rPr>
      </w:pPr>
    </w:p>
    <w:p w14:paraId="5109AFDD" w14:textId="77777777" w:rsidR="005C0CF2" w:rsidRDefault="00000000">
      <w:pPr>
        <w:jc w:val="both"/>
        <w:rPr>
          <w:lang w:val="hr-HR"/>
        </w:rPr>
      </w:pPr>
      <w:r>
        <w:rPr>
          <w:lang w:val="hr-HR"/>
        </w:rPr>
        <w:t>Pri oblikovanju aplikacije koristili smo MVC (Model-</w:t>
      </w:r>
      <w:proofErr w:type="spellStart"/>
      <w:r>
        <w:rPr>
          <w:lang w:val="hr-HR"/>
        </w:rPr>
        <w:t>View</w:t>
      </w:r>
      <w:proofErr w:type="spellEnd"/>
      <w:r>
        <w:rPr>
          <w:lang w:val="hr-HR"/>
        </w:rPr>
        <w:t>-</w:t>
      </w:r>
      <w:proofErr w:type="spellStart"/>
      <w:r>
        <w:rPr>
          <w:lang w:val="hr-HR"/>
        </w:rPr>
        <w:t>Controller</w:t>
      </w:r>
      <w:proofErr w:type="spellEnd"/>
      <w:r>
        <w:rPr>
          <w:lang w:val="hr-HR"/>
        </w:rPr>
        <w:t xml:space="preserve">) obrazac softverske arhitekture. Po principu MVC-a, aplikaciju dijelimo na tri komponente: </w:t>
      </w:r>
    </w:p>
    <w:p w14:paraId="7BAC9CA7" w14:textId="77777777" w:rsidR="005C0CF2" w:rsidRDefault="005C0CF2">
      <w:pPr>
        <w:jc w:val="both"/>
      </w:pPr>
    </w:p>
    <w:p w14:paraId="2802BE09" w14:textId="77777777" w:rsidR="005C0CF2" w:rsidRDefault="00000000">
      <w:pPr>
        <w:pStyle w:val="ListParagraph"/>
        <w:numPr>
          <w:ilvl w:val="0"/>
          <w:numId w:val="2"/>
        </w:numPr>
        <w:jc w:val="both"/>
        <w:rPr>
          <w:lang w:val="hr-HR"/>
        </w:rPr>
      </w:pPr>
      <w:r>
        <w:rPr>
          <w:lang w:val="hr-HR"/>
        </w:rPr>
        <w:t xml:space="preserve">Model - je glavna komponenta sustava. Predstavlja strukturu podataka (Java objekti) i njihovu </w:t>
      </w:r>
      <w:r>
        <w:tab/>
      </w:r>
      <w:r>
        <w:tab/>
      </w:r>
      <w:r>
        <w:rPr>
          <w:lang w:val="hr-HR"/>
        </w:rPr>
        <w:t xml:space="preserve">     funkcionalnost.</w:t>
      </w:r>
    </w:p>
    <w:p w14:paraId="0C41336B" w14:textId="77777777" w:rsidR="005C0CF2" w:rsidRDefault="00000000">
      <w:pPr>
        <w:pStyle w:val="ListParagraph"/>
        <w:numPr>
          <w:ilvl w:val="0"/>
          <w:numId w:val="2"/>
        </w:numPr>
        <w:jc w:val="both"/>
        <w:rPr>
          <w:lang w:val="hr-HR"/>
        </w:rPr>
      </w:pPr>
      <w:proofErr w:type="spellStart"/>
      <w:r>
        <w:rPr>
          <w:lang w:val="hr-HR"/>
        </w:rPr>
        <w:t>View</w:t>
      </w:r>
      <w:proofErr w:type="spellEnd"/>
      <w:r>
        <w:rPr>
          <w:lang w:val="hr-HR"/>
        </w:rPr>
        <w:t xml:space="preserve"> - odlučuje kako će se dohvaćeni podaci reprezentirati.</w:t>
      </w:r>
    </w:p>
    <w:p w14:paraId="3C5E42AC" w14:textId="77777777" w:rsidR="005C0CF2" w:rsidRDefault="00000000">
      <w:pPr>
        <w:pStyle w:val="ListParagraph"/>
        <w:numPr>
          <w:ilvl w:val="0"/>
          <w:numId w:val="2"/>
        </w:numPr>
        <w:jc w:val="both"/>
        <w:rPr>
          <w:lang w:val="hr-HR"/>
        </w:rPr>
      </w:pPr>
      <w:proofErr w:type="spellStart"/>
      <w:r>
        <w:rPr>
          <w:lang w:val="hr-HR"/>
        </w:rPr>
        <w:t>Controller</w:t>
      </w:r>
      <w:proofErr w:type="spellEnd"/>
      <w:r>
        <w:rPr>
          <w:lang w:val="hr-HR"/>
        </w:rPr>
        <w:t xml:space="preserve"> - zaprima zahtjeve za resursima (HTTP zahtjevi) od klijenta koje prilagođava i prosljeđuje Modelu ili </w:t>
      </w:r>
      <w:proofErr w:type="spellStart"/>
      <w:r>
        <w:rPr>
          <w:lang w:val="hr-HR"/>
        </w:rPr>
        <w:t>Viewu</w:t>
      </w:r>
      <w:proofErr w:type="spellEnd"/>
      <w:r>
        <w:rPr>
          <w:lang w:val="hr-HR"/>
        </w:rPr>
        <w:t>.</w:t>
      </w:r>
    </w:p>
    <w:p w14:paraId="0730A02C" w14:textId="77777777" w:rsidR="005C0CF2" w:rsidRDefault="005C0CF2">
      <w:pPr>
        <w:pStyle w:val="ListParagraph"/>
        <w:jc w:val="both"/>
        <w:rPr>
          <w:lang w:val="hr-HR"/>
        </w:rPr>
      </w:pPr>
    </w:p>
    <w:p w14:paraId="6F7D69BC" w14:textId="77777777" w:rsidR="005C0CF2" w:rsidRDefault="00000000">
      <w:pPr>
        <w:pStyle w:val="Heading2"/>
        <w:rPr>
          <w:lang w:val="hr-HR"/>
        </w:rPr>
      </w:pPr>
      <w:bookmarkStart w:id="19" w:name="_Toc124886421"/>
      <w:bookmarkStart w:id="20" w:name="_Toc125132345"/>
      <w:r>
        <w:rPr>
          <w:lang w:val="hr-HR"/>
        </w:rPr>
        <w:t>Detaljniji opis arhitekture</w:t>
      </w:r>
      <w:bookmarkEnd w:id="19"/>
      <w:bookmarkEnd w:id="20"/>
    </w:p>
    <w:p w14:paraId="394E4284" w14:textId="77777777" w:rsidR="005C0CF2" w:rsidRDefault="005C0CF2">
      <w:pPr>
        <w:rPr>
          <w:lang w:val="hr-HR"/>
        </w:rPr>
      </w:pPr>
    </w:p>
    <w:p w14:paraId="0A5A871E" w14:textId="77777777" w:rsidR="005C0CF2" w:rsidRDefault="00000000">
      <w:pPr>
        <w:pStyle w:val="Heading3"/>
        <w:rPr>
          <w:lang w:val="hr-HR"/>
        </w:rPr>
      </w:pPr>
      <w:bookmarkStart w:id="21" w:name="_Toc124886422"/>
      <w:bookmarkStart w:id="22" w:name="_Toc125132346"/>
      <w:r>
        <w:rPr>
          <w:lang w:val="hr-HR"/>
        </w:rPr>
        <w:t>Poslužitelj</w:t>
      </w:r>
      <w:bookmarkEnd w:id="21"/>
      <w:bookmarkEnd w:id="22"/>
    </w:p>
    <w:p w14:paraId="4DFE301D" w14:textId="77777777" w:rsidR="005C0CF2" w:rsidRDefault="005C0CF2">
      <w:pPr>
        <w:rPr>
          <w:lang w:val="hr-HR"/>
        </w:rPr>
      </w:pPr>
    </w:p>
    <w:p w14:paraId="2B889470" w14:textId="77777777" w:rsidR="005C0CF2" w:rsidRDefault="00000000">
      <w:pPr>
        <w:ind w:left="720"/>
        <w:jc w:val="both"/>
        <w:rPr>
          <w:lang w:val="hr-HR"/>
        </w:rPr>
      </w:pPr>
      <w:r>
        <w:rPr>
          <w:lang w:val="hr-HR"/>
        </w:rPr>
        <w:t xml:space="preserve">Poslužitelj se temelji na REST arhitekturi i </w:t>
      </w:r>
      <w:proofErr w:type="spellStart"/>
      <w:r>
        <w:rPr>
          <w:lang w:val="hr-HR"/>
        </w:rPr>
        <w:t>Keycloak</w:t>
      </w:r>
      <w:proofErr w:type="spellEnd"/>
      <w:r>
        <w:rPr>
          <w:lang w:val="hr-HR"/>
        </w:rPr>
        <w:t xml:space="preserve"> autentifikaciji. Poslužitelj je napisan pomoću radnog okvira </w:t>
      </w:r>
      <w:proofErr w:type="spellStart"/>
      <w:r>
        <w:rPr>
          <w:lang w:val="hr-HR"/>
        </w:rPr>
        <w:t>Spring</w:t>
      </w:r>
      <w:proofErr w:type="spellEnd"/>
      <w:r>
        <w:rPr>
          <w:lang w:val="hr-HR"/>
        </w:rPr>
        <w:t xml:space="preserve">, koji radi tako da iskombinira razrede aplikacije zajedno s konfiguracijskim </w:t>
      </w:r>
      <w:proofErr w:type="spellStart"/>
      <w:r>
        <w:rPr>
          <w:lang w:val="hr-HR"/>
        </w:rPr>
        <w:t>metapodacima</w:t>
      </w:r>
      <w:proofErr w:type="spellEnd"/>
      <w:r>
        <w:rPr>
          <w:lang w:val="hr-HR"/>
        </w:rPr>
        <w:t xml:space="preserve"> u kontejneru za inverziju upravljanja, nakon čega se dobiva povezani sustav koji se može koristiti.</w:t>
      </w:r>
    </w:p>
    <w:p w14:paraId="31B3669A" w14:textId="77777777" w:rsidR="005C0CF2" w:rsidRDefault="005C0CF2">
      <w:pPr>
        <w:ind w:left="720"/>
        <w:jc w:val="both"/>
        <w:rPr>
          <w:lang w:val="hr-HR"/>
        </w:rPr>
      </w:pPr>
    </w:p>
    <w:p w14:paraId="4A73FA96" w14:textId="77777777" w:rsidR="005C0CF2" w:rsidRDefault="00000000">
      <w:pPr>
        <w:ind w:left="720"/>
        <w:jc w:val="both"/>
        <w:rPr>
          <w:lang w:val="hr-HR"/>
        </w:rPr>
      </w:pPr>
      <w:proofErr w:type="spellStart"/>
      <w:r>
        <w:rPr>
          <w:lang w:val="hr-HR"/>
        </w:rPr>
        <w:t>Spring</w:t>
      </w:r>
      <w:proofErr w:type="spellEnd"/>
      <w:r>
        <w:rPr>
          <w:lang w:val="hr-HR"/>
        </w:rPr>
        <w:t xml:space="preserve"> koristi arhitekturni obrazac MVC: </w:t>
      </w:r>
      <w:r>
        <w:rPr>
          <w:i/>
          <w:iCs/>
          <w:lang w:val="hr-HR"/>
        </w:rPr>
        <w:t>model</w:t>
      </w:r>
      <w:r>
        <w:rPr>
          <w:lang w:val="hr-HR"/>
        </w:rPr>
        <w:t xml:space="preserve">, </w:t>
      </w:r>
      <w:proofErr w:type="spellStart"/>
      <w:r>
        <w:rPr>
          <w:i/>
          <w:iCs/>
          <w:lang w:val="hr-HR"/>
        </w:rPr>
        <w:t>view</w:t>
      </w:r>
      <w:proofErr w:type="spellEnd"/>
      <w:r>
        <w:rPr>
          <w:lang w:val="hr-HR"/>
        </w:rPr>
        <w:t xml:space="preserve"> i </w:t>
      </w:r>
      <w:proofErr w:type="spellStart"/>
      <w:r>
        <w:rPr>
          <w:i/>
          <w:iCs/>
          <w:lang w:val="hr-HR"/>
        </w:rPr>
        <w:t>controller</w:t>
      </w:r>
      <w:proofErr w:type="spellEnd"/>
      <w:r>
        <w:rPr>
          <w:lang w:val="hr-HR"/>
        </w:rPr>
        <w:t xml:space="preserve">, tj. model, pogled i nadglednik. Model je ostvaren slojevima </w:t>
      </w:r>
      <w:r>
        <w:rPr>
          <w:i/>
          <w:iCs/>
          <w:lang w:val="hr-HR"/>
        </w:rPr>
        <w:t>Service</w:t>
      </w:r>
      <w:r>
        <w:rPr>
          <w:lang w:val="hr-HR"/>
        </w:rPr>
        <w:t xml:space="preserve"> i </w:t>
      </w:r>
      <w:proofErr w:type="spellStart"/>
      <w:r>
        <w:rPr>
          <w:i/>
          <w:iCs/>
          <w:lang w:val="hr-HR"/>
        </w:rPr>
        <w:t>Repository</w:t>
      </w:r>
      <w:proofErr w:type="spellEnd"/>
      <w:r>
        <w:rPr>
          <w:lang w:val="hr-HR"/>
        </w:rPr>
        <w:t xml:space="preserve"> te on prima zahtjeve od nadglednika. Poslužitelj koristi više razreda, npr. </w:t>
      </w:r>
      <w:r>
        <w:rPr>
          <w:i/>
          <w:iCs/>
          <w:lang w:val="hr-HR"/>
        </w:rPr>
        <w:t>Scene</w:t>
      </w:r>
      <w:r>
        <w:rPr>
          <w:lang w:val="hr-HR"/>
        </w:rPr>
        <w:t xml:space="preserve">, </w:t>
      </w:r>
      <w:r>
        <w:rPr>
          <w:i/>
          <w:iCs/>
          <w:lang w:val="hr-HR"/>
        </w:rPr>
        <w:t>Tag</w:t>
      </w:r>
      <w:r>
        <w:rPr>
          <w:lang w:val="hr-HR"/>
        </w:rPr>
        <w:t xml:space="preserve">, </w:t>
      </w:r>
      <w:proofErr w:type="spellStart"/>
      <w:r>
        <w:rPr>
          <w:i/>
          <w:iCs/>
          <w:lang w:val="hr-HR"/>
        </w:rPr>
        <w:t>View</w:t>
      </w:r>
      <w:proofErr w:type="spellEnd"/>
      <w:r>
        <w:rPr>
          <w:lang w:val="hr-HR"/>
        </w:rPr>
        <w:t xml:space="preserve">, </w:t>
      </w:r>
      <w:r>
        <w:rPr>
          <w:i/>
          <w:iCs/>
          <w:lang w:val="hr-HR"/>
        </w:rPr>
        <w:t>Role</w:t>
      </w:r>
      <w:r>
        <w:rPr>
          <w:lang w:val="hr-HR"/>
        </w:rPr>
        <w:t xml:space="preserve">, </w:t>
      </w:r>
      <w:proofErr w:type="spellStart"/>
      <w:r>
        <w:rPr>
          <w:i/>
          <w:iCs/>
          <w:lang w:val="hr-HR"/>
        </w:rPr>
        <w:t>Layout</w:t>
      </w:r>
      <w:proofErr w:type="spellEnd"/>
      <w:r>
        <w:rPr>
          <w:lang w:val="hr-HR"/>
        </w:rPr>
        <w:t xml:space="preserve">, </w:t>
      </w:r>
      <w:proofErr w:type="spellStart"/>
      <w:r>
        <w:rPr>
          <w:i/>
          <w:iCs/>
          <w:lang w:val="hr-HR"/>
        </w:rPr>
        <w:t>Key</w:t>
      </w:r>
      <w:proofErr w:type="spellEnd"/>
      <w:r>
        <w:rPr>
          <w:lang w:val="hr-HR"/>
        </w:rPr>
        <w:t xml:space="preserve">, </w:t>
      </w:r>
      <w:proofErr w:type="spellStart"/>
      <w:r>
        <w:rPr>
          <w:i/>
          <w:iCs/>
          <w:lang w:val="hr-HR"/>
        </w:rPr>
        <w:t>Inputs</w:t>
      </w:r>
      <w:proofErr w:type="spellEnd"/>
      <w:r>
        <w:rPr>
          <w:lang w:val="hr-HR"/>
        </w:rPr>
        <w:t xml:space="preserve">… </w:t>
      </w:r>
    </w:p>
    <w:p w14:paraId="5E6121C2" w14:textId="77777777" w:rsidR="005C0CF2" w:rsidRDefault="00000000">
      <w:pPr>
        <w:pStyle w:val="BodyText"/>
        <w:keepNext/>
        <w:jc w:val="center"/>
        <w:rPr>
          <w:lang w:val="hr-HR"/>
        </w:rPr>
      </w:pPr>
      <w:r>
        <w:rPr>
          <w:noProof/>
        </w:rPr>
        <w:lastRenderedPageBreak/>
        <w:drawing>
          <wp:inline distT="0" distB="0" distL="0" distR="0" wp14:anchorId="213B46A4" wp14:editId="7A11B534">
            <wp:extent cx="4725035" cy="405828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0"/>
                    <a:stretch>
                      <a:fillRect/>
                    </a:stretch>
                  </pic:blipFill>
                  <pic:spPr bwMode="auto">
                    <a:xfrm>
                      <a:off x="0" y="0"/>
                      <a:ext cx="4725035" cy="4058285"/>
                    </a:xfrm>
                    <a:prstGeom prst="rect">
                      <a:avLst/>
                    </a:prstGeom>
                  </pic:spPr>
                </pic:pic>
              </a:graphicData>
            </a:graphic>
          </wp:inline>
        </w:drawing>
      </w:r>
    </w:p>
    <w:p w14:paraId="4F590470" w14:textId="77777777" w:rsidR="005C0CF2" w:rsidRDefault="00000000">
      <w:pPr>
        <w:jc w:val="center"/>
        <w:rPr>
          <w:i/>
          <w:iCs/>
          <w:lang w:val="hr-HR"/>
        </w:rPr>
      </w:pPr>
      <w:r>
        <w:rPr>
          <w:i/>
          <w:iCs/>
          <w:lang w:val="hr-HR"/>
        </w:rPr>
        <w:t xml:space="preserve">Slika </w:t>
      </w:r>
      <w:r>
        <w:fldChar w:fldCharType="begin"/>
      </w:r>
      <w:r>
        <w:rPr>
          <w:i/>
          <w:iCs/>
          <w:lang w:val="hr-HR"/>
        </w:rPr>
        <w:instrText>STYLEREF 1 \s</w:instrText>
      </w:r>
      <w:r>
        <w:rPr>
          <w:i/>
          <w:iCs/>
          <w:lang w:val="hr-HR"/>
        </w:rPr>
        <w:fldChar w:fldCharType="separate"/>
      </w:r>
      <w:r>
        <w:rPr>
          <w:i/>
          <w:iCs/>
          <w:lang w:val="hr-HR"/>
        </w:rPr>
        <w:t>2</w:t>
      </w:r>
      <w:r>
        <w:rPr>
          <w:i/>
          <w:iCs/>
          <w:lang w:val="hr-HR"/>
        </w:rPr>
        <w:fldChar w:fldCharType="end"/>
      </w:r>
      <w:r>
        <w:rPr>
          <w:i/>
          <w:iCs/>
          <w:lang w:val="hr-HR"/>
        </w:rPr>
        <w:t>.2.1.</w:t>
      </w:r>
      <w:r>
        <w:rPr>
          <w:i/>
          <w:iCs/>
          <w:lang w:val="hr-HR"/>
        </w:rPr>
        <w:fldChar w:fldCharType="begin"/>
      </w:r>
      <w:r>
        <w:rPr>
          <w:i/>
          <w:iCs/>
          <w:lang w:val="hr-HR"/>
        </w:rPr>
        <w:instrText xml:space="preserve"> SEQ Slika \* ARABIC </w:instrText>
      </w:r>
      <w:r>
        <w:rPr>
          <w:i/>
          <w:iCs/>
          <w:lang w:val="hr-HR"/>
        </w:rPr>
        <w:fldChar w:fldCharType="separate"/>
      </w:r>
      <w:r>
        <w:rPr>
          <w:i/>
          <w:iCs/>
          <w:lang w:val="hr-HR"/>
        </w:rPr>
        <w:t>1</w:t>
      </w:r>
      <w:r>
        <w:rPr>
          <w:i/>
          <w:iCs/>
          <w:lang w:val="hr-HR"/>
        </w:rPr>
        <w:fldChar w:fldCharType="end"/>
      </w:r>
      <w:r>
        <w:rPr>
          <w:i/>
          <w:iCs/>
          <w:lang w:val="hr-HR"/>
        </w:rPr>
        <w:t xml:space="preserve"> Dijagrami nekih razreda</w:t>
      </w:r>
    </w:p>
    <w:p w14:paraId="250C2B49" w14:textId="637AD0D7" w:rsidR="005C0CF2" w:rsidRDefault="00000000">
      <w:pPr>
        <w:pStyle w:val="BodyText"/>
        <w:keepNext/>
        <w:jc w:val="both"/>
        <w:rPr>
          <w:lang w:val="hr-HR"/>
        </w:rPr>
      </w:pPr>
      <w:r>
        <w:br/>
      </w:r>
      <w:r>
        <w:rPr>
          <w:lang w:val="hr-HR"/>
        </w:rPr>
        <w:t xml:space="preserve">Dakle, </w:t>
      </w:r>
      <w:proofErr w:type="spellStart"/>
      <w:r>
        <w:rPr>
          <w:lang w:val="hr-HR"/>
        </w:rPr>
        <w:t>Spring</w:t>
      </w:r>
      <w:proofErr w:type="spellEnd"/>
      <w:r>
        <w:rPr>
          <w:lang w:val="hr-HR"/>
        </w:rPr>
        <w:t xml:space="preserve"> ima 3 sloj</w:t>
      </w:r>
      <w:r w:rsidR="00211C72">
        <w:rPr>
          <w:lang w:val="hr-HR"/>
        </w:rPr>
        <w:t>a</w:t>
      </w:r>
      <w:r>
        <w:rPr>
          <w:lang w:val="hr-HR"/>
        </w:rPr>
        <w:t xml:space="preserve"> koja međusobno komuniciraju i najčešće se ne preskaču: klijentska strana komunicira s </w:t>
      </w:r>
      <w:proofErr w:type="spellStart"/>
      <w:r>
        <w:rPr>
          <w:i/>
          <w:iCs/>
          <w:lang w:val="hr-HR"/>
        </w:rPr>
        <w:t>Controllerom</w:t>
      </w:r>
      <w:proofErr w:type="spellEnd"/>
      <w:r>
        <w:rPr>
          <w:lang w:val="hr-HR"/>
        </w:rPr>
        <w:t xml:space="preserve">, a on sa </w:t>
      </w:r>
      <w:r>
        <w:rPr>
          <w:i/>
          <w:iCs/>
          <w:lang w:val="hr-HR"/>
        </w:rPr>
        <w:t>Service</w:t>
      </w:r>
      <w:r>
        <w:rPr>
          <w:lang w:val="hr-HR"/>
        </w:rPr>
        <w:t xml:space="preserve"> i </w:t>
      </w:r>
      <w:proofErr w:type="spellStart"/>
      <w:r>
        <w:rPr>
          <w:i/>
          <w:iCs/>
          <w:lang w:val="hr-HR"/>
        </w:rPr>
        <w:t>Repository</w:t>
      </w:r>
      <w:proofErr w:type="spellEnd"/>
      <w:r>
        <w:rPr>
          <w:lang w:val="hr-HR"/>
        </w:rPr>
        <w:t xml:space="preserve">, dok baza podataka komunicira s </w:t>
      </w:r>
      <w:proofErr w:type="spellStart"/>
      <w:r>
        <w:rPr>
          <w:i/>
          <w:iCs/>
          <w:lang w:val="hr-HR"/>
        </w:rPr>
        <w:t>Repositoryjem</w:t>
      </w:r>
      <w:proofErr w:type="spellEnd"/>
      <w:r>
        <w:rPr>
          <w:lang w:val="hr-HR"/>
        </w:rPr>
        <w:t>. S druge strane, DTO (</w:t>
      </w:r>
      <w:r>
        <w:rPr>
          <w:i/>
          <w:iCs/>
          <w:lang w:val="hr-HR"/>
        </w:rPr>
        <w:t xml:space="preserve">Data Transfer </w:t>
      </w:r>
      <w:proofErr w:type="spellStart"/>
      <w:r>
        <w:rPr>
          <w:i/>
          <w:iCs/>
          <w:lang w:val="hr-HR"/>
        </w:rPr>
        <w:t>Object</w:t>
      </w:r>
      <w:proofErr w:type="spellEnd"/>
      <w:r>
        <w:rPr>
          <w:lang w:val="hr-HR"/>
        </w:rPr>
        <w:t xml:space="preserve">) su objekti namijenjeni za prijenos podataka. U sloju </w:t>
      </w:r>
      <w:proofErr w:type="spellStart"/>
      <w:r>
        <w:rPr>
          <w:i/>
          <w:iCs/>
          <w:lang w:val="hr-HR"/>
        </w:rPr>
        <w:t>Controller</w:t>
      </w:r>
      <w:proofErr w:type="spellEnd"/>
      <w:r>
        <w:rPr>
          <w:lang w:val="hr-HR"/>
        </w:rPr>
        <w:t xml:space="preserve">, komponente se označavaju anotacijama (npr. </w:t>
      </w:r>
      <w:r>
        <w:rPr>
          <w:i/>
          <w:iCs/>
          <w:lang w:val="hr-HR"/>
        </w:rPr>
        <w:t>@RequestMapping</w:t>
      </w:r>
      <w:r>
        <w:rPr>
          <w:lang w:val="hr-HR"/>
        </w:rPr>
        <w:t xml:space="preserve">, </w:t>
      </w:r>
      <w:r>
        <w:rPr>
          <w:i/>
          <w:iCs/>
          <w:lang w:val="hr-HR"/>
        </w:rPr>
        <w:t>@Controller</w:t>
      </w:r>
      <w:r>
        <w:rPr>
          <w:lang w:val="hr-HR"/>
        </w:rPr>
        <w:t xml:space="preserve"> i sl.) Isječak programskog </w:t>
      </w:r>
      <w:proofErr w:type="spellStart"/>
      <w:r>
        <w:rPr>
          <w:lang w:val="hr-HR"/>
        </w:rPr>
        <w:t>kȏda</w:t>
      </w:r>
      <w:proofErr w:type="spellEnd"/>
      <w:r>
        <w:rPr>
          <w:lang w:val="hr-HR"/>
        </w:rPr>
        <w:t xml:space="preserve"> u nastavku prikazuje primjer funkcionalnosti sloja </w:t>
      </w:r>
      <w:proofErr w:type="spellStart"/>
      <w:r>
        <w:rPr>
          <w:i/>
          <w:iCs/>
          <w:lang w:val="hr-HR"/>
        </w:rPr>
        <w:t>Controller</w:t>
      </w:r>
      <w:proofErr w:type="spellEnd"/>
      <w:r>
        <w:rPr>
          <w:lang w:val="hr-HR"/>
        </w:rPr>
        <w:t>.</w:t>
      </w:r>
    </w:p>
    <w:p w14:paraId="5EE546E4" w14:textId="77777777" w:rsidR="005C0CF2" w:rsidRDefault="005C0CF2">
      <w:pPr>
        <w:pStyle w:val="BodyText"/>
        <w:keepNext/>
        <w:jc w:val="both"/>
        <w:rPr>
          <w:lang w:val="hr-HR"/>
        </w:rPr>
      </w:pPr>
    </w:p>
    <w:tbl>
      <w:tblPr>
        <w:tblStyle w:val="TableGrid"/>
        <w:tblW w:w="8630" w:type="dxa"/>
        <w:tblInd w:w="720" w:type="dxa"/>
        <w:tblLayout w:type="fixed"/>
        <w:tblLook w:val="04A0" w:firstRow="1" w:lastRow="0" w:firstColumn="1" w:lastColumn="0" w:noHBand="0" w:noVBand="1"/>
      </w:tblPr>
      <w:tblGrid>
        <w:gridCol w:w="8630"/>
      </w:tblGrid>
      <w:tr w:rsidR="005C0CF2" w14:paraId="77DAEC66" w14:textId="77777777">
        <w:tc>
          <w:tcPr>
            <w:tcW w:w="8630" w:type="dxa"/>
          </w:tcPr>
          <w:p w14:paraId="1CDD7B96" w14:textId="77777777" w:rsidR="005C0CF2"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color w:val="9E880D"/>
                <w:lang w:val="hr-HR" w:eastAsia="hr-HR"/>
              </w:rPr>
            </w:pPr>
            <w:r>
              <w:rPr>
                <w:rFonts w:ascii="Courier New" w:hAnsi="Courier New" w:cs="Courier New"/>
                <w:b/>
                <w:bCs/>
                <w:color w:val="000000" w:themeColor="text1"/>
                <w:lang w:val="hr-HR" w:eastAsia="hr-HR"/>
              </w:rPr>
              <w:t>SceneController.java</w:t>
            </w:r>
          </w:p>
        </w:tc>
      </w:tr>
      <w:tr w:rsidR="005C0CF2" w14:paraId="77805911" w14:textId="77777777">
        <w:tc>
          <w:tcPr>
            <w:tcW w:w="8630" w:type="dxa"/>
          </w:tcPr>
          <w:p w14:paraId="24AC0D20" w14:textId="77777777" w:rsidR="005C0CF2"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80808"/>
                <w:lang w:val="hr-HR" w:eastAsia="hr-HR"/>
              </w:rPr>
            </w:pPr>
            <w:r>
              <w:rPr>
                <w:rFonts w:ascii="Courier New" w:hAnsi="Courier New" w:cs="Courier New"/>
                <w:color w:val="9E880D"/>
                <w:lang w:val="hr-HR" w:eastAsia="hr-HR"/>
              </w:rPr>
              <w:t>@GetMapping</w:t>
            </w:r>
            <w:r>
              <w:rPr>
                <w:rFonts w:ascii="Courier New" w:hAnsi="Courier New" w:cs="Courier New"/>
                <w:color w:val="080808"/>
                <w:lang w:val="hr-HR" w:eastAsia="hr-HR"/>
              </w:rPr>
              <w:t>(</w:t>
            </w:r>
            <w:r>
              <w:rPr>
                <w:rFonts w:ascii="Courier New" w:hAnsi="Courier New" w:cs="Courier New"/>
                <w:color w:val="067D17"/>
                <w:lang w:val="hr-HR" w:eastAsia="hr-HR"/>
              </w:rPr>
              <w:t>"/scene"</w:t>
            </w:r>
            <w:r>
              <w:rPr>
                <w:rFonts w:ascii="Courier New" w:hAnsi="Courier New" w:cs="Courier New"/>
                <w:color w:val="080808"/>
                <w:lang w:val="hr-HR" w:eastAsia="hr-HR"/>
              </w:rPr>
              <w:t>)</w:t>
            </w:r>
            <w:r>
              <w:rPr>
                <w:rFonts w:ascii="Courier New" w:hAnsi="Courier New" w:cs="Courier New"/>
                <w:color w:val="080808"/>
                <w:lang w:val="hr-HR" w:eastAsia="hr-HR"/>
              </w:rPr>
              <w:br/>
            </w:r>
            <w:proofErr w:type="spellStart"/>
            <w:r>
              <w:rPr>
                <w:rFonts w:ascii="Courier New" w:hAnsi="Courier New" w:cs="Courier New"/>
                <w:color w:val="0033B3"/>
                <w:lang w:val="hr-HR" w:eastAsia="hr-HR"/>
              </w:rPr>
              <w:t>public</w:t>
            </w:r>
            <w:proofErr w:type="spellEnd"/>
            <w:r>
              <w:rPr>
                <w:rFonts w:ascii="Courier New" w:hAnsi="Courier New" w:cs="Courier New"/>
                <w:color w:val="0033B3"/>
                <w:lang w:val="hr-HR" w:eastAsia="hr-HR"/>
              </w:rPr>
              <w:t xml:space="preserve"> </w:t>
            </w:r>
            <w:proofErr w:type="spellStart"/>
            <w:r>
              <w:rPr>
                <w:rFonts w:ascii="Courier New" w:hAnsi="Courier New" w:cs="Courier New"/>
                <w:color w:val="000000"/>
                <w:lang w:val="hr-HR" w:eastAsia="hr-HR"/>
              </w:rPr>
              <w:t>ResponseEntity</w:t>
            </w:r>
            <w:proofErr w:type="spellEnd"/>
            <w:r>
              <w:rPr>
                <w:rFonts w:ascii="Courier New" w:hAnsi="Courier New" w:cs="Courier New"/>
                <w:color w:val="080808"/>
                <w:lang w:val="hr-HR" w:eastAsia="hr-HR"/>
              </w:rPr>
              <w:t>&lt;</w:t>
            </w:r>
            <w:r>
              <w:rPr>
                <w:rFonts w:ascii="Courier New" w:hAnsi="Courier New" w:cs="Courier New"/>
                <w:color w:val="000000"/>
                <w:lang w:val="hr-HR" w:eastAsia="hr-HR"/>
              </w:rPr>
              <w:t>List</w:t>
            </w:r>
            <w:r>
              <w:rPr>
                <w:rFonts w:ascii="Courier New" w:hAnsi="Courier New" w:cs="Courier New"/>
                <w:color w:val="080808"/>
                <w:lang w:val="hr-HR" w:eastAsia="hr-HR"/>
              </w:rPr>
              <w:t>&lt;</w:t>
            </w:r>
            <w:proofErr w:type="spellStart"/>
            <w:r>
              <w:rPr>
                <w:rFonts w:ascii="Courier New" w:hAnsi="Courier New" w:cs="Courier New"/>
                <w:color w:val="000000"/>
                <w:lang w:val="hr-HR" w:eastAsia="hr-HR"/>
              </w:rPr>
              <w:t>ShortSceneDTO</w:t>
            </w:r>
            <w:proofErr w:type="spellEnd"/>
            <w:r>
              <w:rPr>
                <w:rFonts w:ascii="Courier New" w:hAnsi="Courier New" w:cs="Courier New"/>
                <w:color w:val="080808"/>
                <w:lang w:val="hr-HR" w:eastAsia="hr-HR"/>
              </w:rPr>
              <w:t xml:space="preserve">&gt;&gt; </w:t>
            </w:r>
            <w:proofErr w:type="spellStart"/>
            <w:r>
              <w:rPr>
                <w:rFonts w:ascii="Courier New" w:hAnsi="Courier New" w:cs="Courier New"/>
                <w:color w:val="00627A"/>
                <w:lang w:val="hr-HR" w:eastAsia="hr-HR"/>
              </w:rPr>
              <w:t>getScenes</w:t>
            </w:r>
            <w:proofErr w:type="spellEnd"/>
            <w:r>
              <w:rPr>
                <w:rFonts w:ascii="Courier New" w:hAnsi="Courier New" w:cs="Courier New"/>
                <w:color w:val="080808"/>
                <w:lang w:val="hr-HR" w:eastAsia="hr-HR"/>
              </w:rPr>
              <w:t>() {</w:t>
            </w:r>
            <w:r>
              <w:rPr>
                <w:rFonts w:ascii="Courier New" w:hAnsi="Courier New" w:cs="Courier New"/>
                <w:color w:val="080808"/>
                <w:lang w:val="hr-HR" w:eastAsia="hr-HR"/>
              </w:rPr>
              <w:br/>
              <w:t xml:space="preserve">   </w:t>
            </w:r>
            <w:r>
              <w:rPr>
                <w:rFonts w:ascii="Courier New" w:hAnsi="Courier New" w:cs="Courier New"/>
                <w:color w:val="000000"/>
                <w:lang w:val="hr-HR" w:eastAsia="hr-HR"/>
              </w:rPr>
              <w:t>List</w:t>
            </w:r>
            <w:r>
              <w:rPr>
                <w:rFonts w:ascii="Courier New" w:hAnsi="Courier New" w:cs="Courier New"/>
                <w:color w:val="080808"/>
                <w:lang w:val="hr-HR" w:eastAsia="hr-HR"/>
              </w:rPr>
              <w:t>&lt;</w:t>
            </w:r>
            <w:r>
              <w:rPr>
                <w:rFonts w:ascii="Courier New" w:hAnsi="Courier New" w:cs="Courier New"/>
                <w:color w:val="000000"/>
                <w:lang w:val="hr-HR" w:eastAsia="hr-HR"/>
              </w:rPr>
              <w:t>Scene</w:t>
            </w:r>
            <w:r>
              <w:rPr>
                <w:rFonts w:ascii="Courier New" w:hAnsi="Courier New" w:cs="Courier New"/>
                <w:color w:val="080808"/>
                <w:lang w:val="hr-HR" w:eastAsia="hr-HR"/>
              </w:rPr>
              <w:t xml:space="preserve">&gt; </w:t>
            </w:r>
            <w:r>
              <w:rPr>
                <w:rFonts w:ascii="Courier New" w:hAnsi="Courier New" w:cs="Courier New"/>
                <w:color w:val="000000"/>
                <w:lang w:val="hr-HR" w:eastAsia="hr-HR"/>
              </w:rPr>
              <w:t xml:space="preserve">list </w:t>
            </w:r>
            <w:r>
              <w:rPr>
                <w:rFonts w:ascii="Courier New" w:hAnsi="Courier New" w:cs="Courier New"/>
                <w:color w:val="080808"/>
                <w:lang w:val="hr-HR" w:eastAsia="hr-HR"/>
              </w:rPr>
              <w:t xml:space="preserve">= </w:t>
            </w:r>
            <w:proofErr w:type="spellStart"/>
            <w:r>
              <w:rPr>
                <w:rFonts w:ascii="Courier New" w:hAnsi="Courier New" w:cs="Courier New"/>
                <w:color w:val="871094"/>
                <w:lang w:val="hr-HR" w:eastAsia="hr-HR"/>
              </w:rPr>
              <w:t>service</w:t>
            </w:r>
            <w:r>
              <w:rPr>
                <w:rFonts w:ascii="Courier New" w:hAnsi="Courier New" w:cs="Courier New"/>
                <w:color w:val="080808"/>
                <w:lang w:val="hr-HR" w:eastAsia="hr-HR"/>
              </w:rPr>
              <w:t>.getAllScenes</w:t>
            </w:r>
            <w:proofErr w:type="spellEnd"/>
            <w:r>
              <w:rPr>
                <w:rFonts w:ascii="Courier New" w:hAnsi="Courier New" w:cs="Courier New"/>
                <w:color w:val="080808"/>
                <w:lang w:val="hr-HR" w:eastAsia="hr-HR"/>
              </w:rPr>
              <w:t>();</w:t>
            </w:r>
            <w:r>
              <w:rPr>
                <w:rFonts w:ascii="Courier New" w:hAnsi="Courier New" w:cs="Courier New"/>
                <w:color w:val="080808"/>
                <w:lang w:val="hr-HR" w:eastAsia="hr-HR"/>
              </w:rPr>
              <w:br/>
              <w:t xml:space="preserve">   </w:t>
            </w:r>
            <w:r>
              <w:rPr>
                <w:rFonts w:ascii="Courier New" w:hAnsi="Courier New" w:cs="Courier New"/>
                <w:color w:val="000000"/>
                <w:lang w:val="hr-HR" w:eastAsia="hr-HR"/>
              </w:rPr>
              <w:t>List</w:t>
            </w:r>
            <w:r>
              <w:rPr>
                <w:rFonts w:ascii="Courier New" w:hAnsi="Courier New" w:cs="Courier New"/>
                <w:color w:val="080808"/>
                <w:lang w:val="hr-HR" w:eastAsia="hr-HR"/>
              </w:rPr>
              <w:t>&lt;</w:t>
            </w:r>
            <w:proofErr w:type="spellStart"/>
            <w:r>
              <w:rPr>
                <w:rFonts w:ascii="Courier New" w:hAnsi="Courier New" w:cs="Courier New"/>
                <w:color w:val="000000"/>
                <w:lang w:val="hr-HR" w:eastAsia="hr-HR"/>
              </w:rPr>
              <w:t>ShortSceneDTO</w:t>
            </w:r>
            <w:proofErr w:type="spellEnd"/>
            <w:r>
              <w:rPr>
                <w:rFonts w:ascii="Courier New" w:hAnsi="Courier New" w:cs="Courier New"/>
                <w:color w:val="080808"/>
                <w:lang w:val="hr-HR" w:eastAsia="hr-HR"/>
              </w:rPr>
              <w:t xml:space="preserve">&gt; </w:t>
            </w:r>
            <w:proofErr w:type="spellStart"/>
            <w:r>
              <w:rPr>
                <w:rFonts w:ascii="Courier New" w:hAnsi="Courier New" w:cs="Courier New"/>
                <w:color w:val="000000"/>
                <w:lang w:val="hr-HR" w:eastAsia="hr-HR"/>
              </w:rPr>
              <w:t>shortScenes</w:t>
            </w:r>
            <w:proofErr w:type="spellEnd"/>
            <w:r>
              <w:rPr>
                <w:rFonts w:ascii="Courier New" w:hAnsi="Courier New" w:cs="Courier New"/>
                <w:color w:val="000000"/>
                <w:lang w:val="hr-HR" w:eastAsia="hr-HR"/>
              </w:rPr>
              <w:t xml:space="preserve"> </w:t>
            </w:r>
            <w:r>
              <w:rPr>
                <w:rFonts w:ascii="Courier New" w:hAnsi="Courier New" w:cs="Courier New"/>
                <w:color w:val="080808"/>
                <w:lang w:val="hr-HR" w:eastAsia="hr-HR"/>
              </w:rPr>
              <w:t xml:space="preserve">= </w:t>
            </w:r>
            <w:proofErr w:type="spellStart"/>
            <w:r>
              <w:rPr>
                <w:rFonts w:ascii="Courier New" w:hAnsi="Courier New" w:cs="Courier New"/>
                <w:color w:val="0033B3"/>
                <w:lang w:val="hr-HR" w:eastAsia="hr-HR"/>
              </w:rPr>
              <w:t>new</w:t>
            </w:r>
            <w:proofErr w:type="spellEnd"/>
            <w:r>
              <w:rPr>
                <w:rFonts w:ascii="Courier New" w:hAnsi="Courier New" w:cs="Courier New"/>
                <w:color w:val="0033B3"/>
                <w:lang w:val="hr-HR" w:eastAsia="hr-HR"/>
              </w:rPr>
              <w:t xml:space="preserve"> </w:t>
            </w:r>
            <w:proofErr w:type="spellStart"/>
            <w:r>
              <w:rPr>
                <w:rFonts w:ascii="Courier New" w:hAnsi="Courier New" w:cs="Courier New"/>
                <w:color w:val="080808"/>
                <w:lang w:val="hr-HR" w:eastAsia="hr-HR"/>
              </w:rPr>
              <w:t>ArrayList</w:t>
            </w:r>
            <w:proofErr w:type="spellEnd"/>
            <w:r>
              <w:rPr>
                <w:rFonts w:ascii="Courier New" w:hAnsi="Courier New" w:cs="Courier New"/>
                <w:color w:val="080808"/>
                <w:lang w:val="hr-HR" w:eastAsia="hr-HR"/>
              </w:rPr>
              <w:t>&lt;&gt;();</w:t>
            </w:r>
            <w:r>
              <w:rPr>
                <w:rFonts w:ascii="Courier New" w:hAnsi="Courier New" w:cs="Courier New"/>
                <w:color w:val="080808"/>
                <w:lang w:val="hr-HR" w:eastAsia="hr-HR"/>
              </w:rPr>
              <w:br/>
            </w:r>
            <w:r>
              <w:rPr>
                <w:rFonts w:ascii="Courier New" w:hAnsi="Courier New" w:cs="Courier New"/>
                <w:color w:val="080808"/>
                <w:lang w:val="hr-HR" w:eastAsia="hr-HR"/>
              </w:rPr>
              <w:br/>
              <w:t xml:space="preserve">   </w:t>
            </w:r>
            <w:r>
              <w:rPr>
                <w:rFonts w:ascii="Courier New" w:hAnsi="Courier New" w:cs="Courier New"/>
                <w:color w:val="0033B3"/>
                <w:lang w:val="hr-HR" w:eastAsia="hr-HR"/>
              </w:rPr>
              <w:t xml:space="preserve">for </w:t>
            </w:r>
            <w:r>
              <w:rPr>
                <w:rFonts w:ascii="Courier New" w:hAnsi="Courier New" w:cs="Courier New"/>
                <w:color w:val="080808"/>
                <w:lang w:val="hr-HR" w:eastAsia="hr-HR"/>
              </w:rPr>
              <w:t>(</w:t>
            </w:r>
            <w:r>
              <w:rPr>
                <w:rFonts w:ascii="Courier New" w:hAnsi="Courier New" w:cs="Courier New"/>
                <w:color w:val="000000"/>
                <w:lang w:val="hr-HR" w:eastAsia="hr-HR"/>
              </w:rPr>
              <w:t xml:space="preserve">Scene </w:t>
            </w:r>
            <w:proofErr w:type="spellStart"/>
            <w:r>
              <w:rPr>
                <w:rFonts w:ascii="Courier New" w:hAnsi="Courier New" w:cs="Courier New"/>
                <w:color w:val="000000"/>
                <w:lang w:val="hr-HR" w:eastAsia="hr-HR"/>
              </w:rPr>
              <w:t>scene</w:t>
            </w:r>
            <w:proofErr w:type="spellEnd"/>
            <w:r>
              <w:rPr>
                <w:rFonts w:ascii="Courier New" w:hAnsi="Courier New" w:cs="Courier New"/>
                <w:color w:val="000000"/>
                <w:lang w:val="hr-HR" w:eastAsia="hr-HR"/>
              </w:rPr>
              <w:t xml:space="preserve"> </w:t>
            </w:r>
            <w:r>
              <w:rPr>
                <w:rFonts w:ascii="Courier New" w:hAnsi="Courier New" w:cs="Courier New"/>
                <w:color w:val="080808"/>
                <w:lang w:val="hr-HR" w:eastAsia="hr-HR"/>
              </w:rPr>
              <w:t xml:space="preserve">: </w:t>
            </w:r>
            <w:r>
              <w:rPr>
                <w:rFonts w:ascii="Courier New" w:hAnsi="Courier New" w:cs="Courier New"/>
                <w:color w:val="000000"/>
                <w:lang w:val="hr-HR" w:eastAsia="hr-HR"/>
              </w:rPr>
              <w:t>list</w:t>
            </w:r>
            <w:r>
              <w:rPr>
                <w:rFonts w:ascii="Courier New" w:hAnsi="Courier New" w:cs="Courier New"/>
                <w:color w:val="080808"/>
                <w:lang w:val="hr-HR" w:eastAsia="hr-HR"/>
              </w:rPr>
              <w:t>) {</w:t>
            </w:r>
            <w:r>
              <w:rPr>
                <w:rFonts w:ascii="Courier New" w:hAnsi="Courier New" w:cs="Courier New"/>
                <w:color w:val="080808"/>
                <w:lang w:val="hr-HR" w:eastAsia="hr-HR"/>
              </w:rPr>
              <w:br/>
              <w:t xml:space="preserve">      </w:t>
            </w:r>
            <w:proofErr w:type="spellStart"/>
            <w:r>
              <w:rPr>
                <w:rFonts w:ascii="Courier New" w:hAnsi="Courier New" w:cs="Courier New"/>
                <w:color w:val="000000"/>
                <w:lang w:val="hr-HR" w:eastAsia="hr-HR"/>
              </w:rPr>
              <w:t>shortScenes</w:t>
            </w:r>
            <w:r>
              <w:rPr>
                <w:rFonts w:ascii="Courier New" w:hAnsi="Courier New" w:cs="Courier New"/>
                <w:color w:val="080808"/>
                <w:lang w:val="hr-HR" w:eastAsia="hr-HR"/>
              </w:rPr>
              <w:t>.add</w:t>
            </w:r>
            <w:proofErr w:type="spellEnd"/>
            <w:r>
              <w:rPr>
                <w:rFonts w:ascii="Courier New" w:hAnsi="Courier New" w:cs="Courier New"/>
                <w:color w:val="080808"/>
                <w:lang w:val="hr-HR" w:eastAsia="hr-HR"/>
              </w:rPr>
              <w:t>(</w:t>
            </w:r>
            <w:proofErr w:type="spellStart"/>
            <w:r>
              <w:rPr>
                <w:rFonts w:ascii="Courier New" w:hAnsi="Courier New" w:cs="Courier New"/>
                <w:color w:val="000000"/>
                <w:lang w:val="hr-HR" w:eastAsia="hr-HR"/>
              </w:rPr>
              <w:t>ShortSceneDTO</w:t>
            </w:r>
            <w:r>
              <w:rPr>
                <w:rFonts w:ascii="Courier New" w:hAnsi="Courier New" w:cs="Courier New"/>
                <w:color w:val="080808"/>
                <w:lang w:val="hr-HR" w:eastAsia="hr-HR"/>
              </w:rPr>
              <w:t>.</w:t>
            </w:r>
            <w:r>
              <w:rPr>
                <w:rFonts w:ascii="Courier New" w:hAnsi="Courier New" w:cs="Courier New"/>
                <w:i/>
                <w:iCs/>
                <w:color w:val="080808"/>
                <w:lang w:val="hr-HR" w:eastAsia="hr-HR"/>
              </w:rPr>
              <w:t>of</w:t>
            </w:r>
            <w:proofErr w:type="spellEnd"/>
            <w:r>
              <w:rPr>
                <w:rFonts w:ascii="Courier New" w:hAnsi="Courier New" w:cs="Courier New"/>
                <w:color w:val="080808"/>
                <w:lang w:val="hr-HR" w:eastAsia="hr-HR"/>
              </w:rPr>
              <w:t>(</w:t>
            </w:r>
            <w:r>
              <w:rPr>
                <w:rFonts w:ascii="Courier New" w:hAnsi="Courier New" w:cs="Courier New"/>
                <w:color w:val="000000"/>
                <w:lang w:val="hr-HR" w:eastAsia="hr-HR"/>
              </w:rPr>
              <w:t>scene</w:t>
            </w:r>
            <w:r>
              <w:rPr>
                <w:rFonts w:ascii="Courier New" w:hAnsi="Courier New" w:cs="Courier New"/>
                <w:color w:val="080808"/>
                <w:lang w:val="hr-HR" w:eastAsia="hr-HR"/>
              </w:rPr>
              <w:t>));</w:t>
            </w:r>
            <w:r>
              <w:rPr>
                <w:rFonts w:ascii="Courier New" w:hAnsi="Courier New" w:cs="Courier New"/>
                <w:color w:val="080808"/>
                <w:lang w:val="hr-HR" w:eastAsia="hr-HR"/>
              </w:rPr>
              <w:br/>
              <w:t xml:space="preserve">   }</w:t>
            </w:r>
            <w:r>
              <w:rPr>
                <w:rFonts w:ascii="Courier New" w:hAnsi="Courier New" w:cs="Courier New"/>
                <w:color w:val="080808"/>
                <w:lang w:val="hr-HR" w:eastAsia="hr-HR"/>
              </w:rPr>
              <w:br/>
              <w:t xml:space="preserve">   </w:t>
            </w:r>
            <w:proofErr w:type="spellStart"/>
            <w:r>
              <w:rPr>
                <w:rFonts w:ascii="Courier New" w:hAnsi="Courier New" w:cs="Courier New"/>
                <w:color w:val="0033B3"/>
                <w:lang w:val="hr-HR" w:eastAsia="hr-HR"/>
              </w:rPr>
              <w:t>return</w:t>
            </w:r>
            <w:proofErr w:type="spellEnd"/>
            <w:r>
              <w:rPr>
                <w:rFonts w:ascii="Courier New" w:hAnsi="Courier New" w:cs="Courier New"/>
                <w:color w:val="0033B3"/>
                <w:lang w:val="hr-HR" w:eastAsia="hr-HR"/>
              </w:rPr>
              <w:t xml:space="preserve"> </w:t>
            </w:r>
            <w:proofErr w:type="spellStart"/>
            <w:r>
              <w:rPr>
                <w:rFonts w:ascii="Courier New" w:hAnsi="Courier New" w:cs="Courier New"/>
                <w:color w:val="000000"/>
                <w:lang w:val="hr-HR" w:eastAsia="hr-HR"/>
              </w:rPr>
              <w:t>ResponseEntity</w:t>
            </w:r>
            <w:r>
              <w:rPr>
                <w:rFonts w:ascii="Courier New" w:hAnsi="Courier New" w:cs="Courier New"/>
                <w:color w:val="080808"/>
                <w:lang w:val="hr-HR" w:eastAsia="hr-HR"/>
              </w:rPr>
              <w:t>.</w:t>
            </w:r>
            <w:r>
              <w:rPr>
                <w:rFonts w:ascii="Courier New" w:hAnsi="Courier New" w:cs="Courier New"/>
                <w:i/>
                <w:iCs/>
                <w:color w:val="080808"/>
                <w:lang w:val="hr-HR" w:eastAsia="hr-HR"/>
              </w:rPr>
              <w:t>status</w:t>
            </w:r>
            <w:proofErr w:type="spellEnd"/>
            <w:r>
              <w:rPr>
                <w:rFonts w:ascii="Courier New" w:hAnsi="Courier New" w:cs="Courier New"/>
                <w:color w:val="080808"/>
                <w:lang w:val="hr-HR" w:eastAsia="hr-HR"/>
              </w:rPr>
              <w:t>(</w:t>
            </w:r>
            <w:proofErr w:type="spellStart"/>
            <w:r>
              <w:rPr>
                <w:rFonts w:ascii="Courier New" w:hAnsi="Courier New" w:cs="Courier New"/>
                <w:color w:val="000000"/>
                <w:lang w:val="hr-HR" w:eastAsia="hr-HR"/>
              </w:rPr>
              <w:t>HttpStatus</w:t>
            </w:r>
            <w:r>
              <w:rPr>
                <w:rFonts w:ascii="Courier New" w:hAnsi="Courier New" w:cs="Courier New"/>
                <w:color w:val="080808"/>
                <w:lang w:val="hr-HR" w:eastAsia="hr-HR"/>
              </w:rPr>
              <w:t>.</w:t>
            </w:r>
            <w:r>
              <w:rPr>
                <w:rFonts w:ascii="Courier New" w:hAnsi="Courier New" w:cs="Courier New"/>
                <w:i/>
                <w:iCs/>
                <w:color w:val="871094"/>
                <w:lang w:val="hr-HR" w:eastAsia="hr-HR"/>
              </w:rPr>
              <w:t>OK</w:t>
            </w:r>
            <w:proofErr w:type="spellEnd"/>
            <w:r>
              <w:rPr>
                <w:rFonts w:ascii="Courier New" w:hAnsi="Courier New" w:cs="Courier New"/>
                <w:color w:val="080808"/>
                <w:lang w:val="hr-HR" w:eastAsia="hr-HR"/>
              </w:rPr>
              <w:t>).</w:t>
            </w:r>
            <w:proofErr w:type="spellStart"/>
            <w:r>
              <w:rPr>
                <w:rFonts w:ascii="Courier New" w:hAnsi="Courier New" w:cs="Courier New"/>
                <w:color w:val="080808"/>
                <w:lang w:val="hr-HR" w:eastAsia="hr-HR"/>
              </w:rPr>
              <w:t>body</w:t>
            </w:r>
            <w:proofErr w:type="spellEnd"/>
            <w:r>
              <w:rPr>
                <w:rFonts w:ascii="Courier New" w:hAnsi="Courier New" w:cs="Courier New"/>
                <w:color w:val="080808"/>
                <w:lang w:val="hr-HR" w:eastAsia="hr-HR"/>
              </w:rPr>
              <w:t>(</w:t>
            </w:r>
            <w:proofErr w:type="spellStart"/>
            <w:r>
              <w:rPr>
                <w:rFonts w:ascii="Courier New" w:hAnsi="Courier New" w:cs="Courier New"/>
                <w:color w:val="000000"/>
                <w:lang w:val="hr-HR" w:eastAsia="hr-HR"/>
              </w:rPr>
              <w:t>shortScenes</w:t>
            </w:r>
            <w:proofErr w:type="spellEnd"/>
            <w:r>
              <w:rPr>
                <w:rFonts w:ascii="Courier New" w:hAnsi="Courier New" w:cs="Courier New"/>
                <w:color w:val="080808"/>
                <w:lang w:val="hr-HR" w:eastAsia="hr-HR"/>
              </w:rPr>
              <w:t>);</w:t>
            </w:r>
            <w:r>
              <w:rPr>
                <w:rFonts w:ascii="Courier New" w:hAnsi="Courier New" w:cs="Courier New"/>
                <w:color w:val="080808"/>
                <w:lang w:val="hr-HR" w:eastAsia="hr-HR"/>
              </w:rPr>
              <w:br/>
              <w:t>}</w:t>
            </w:r>
            <w:r>
              <w:rPr>
                <w:rFonts w:ascii="Courier New" w:hAnsi="Courier New" w:cs="Courier New"/>
                <w:color w:val="080808"/>
                <w:lang w:val="hr-HR" w:eastAsia="hr-HR"/>
              </w:rPr>
              <w:br/>
            </w:r>
            <w:r>
              <w:rPr>
                <w:rFonts w:ascii="Courier New" w:hAnsi="Courier New" w:cs="Courier New"/>
                <w:color w:val="080808"/>
                <w:lang w:val="hr-HR" w:eastAsia="hr-HR"/>
              </w:rPr>
              <w:br/>
            </w:r>
            <w:r>
              <w:rPr>
                <w:rFonts w:ascii="Courier New" w:hAnsi="Courier New" w:cs="Courier New"/>
                <w:color w:val="9E880D"/>
                <w:lang w:val="hr-HR" w:eastAsia="hr-HR"/>
              </w:rPr>
              <w:t>@RolesAllowed</w:t>
            </w:r>
            <w:r>
              <w:rPr>
                <w:rFonts w:ascii="Courier New" w:hAnsi="Courier New" w:cs="Courier New"/>
                <w:color w:val="080808"/>
                <w:lang w:val="hr-HR" w:eastAsia="hr-HR"/>
              </w:rPr>
              <w:t>(</w:t>
            </w:r>
            <w:r>
              <w:rPr>
                <w:rFonts w:ascii="Courier New" w:hAnsi="Courier New" w:cs="Courier New"/>
                <w:color w:val="067D17"/>
                <w:lang w:val="hr-HR" w:eastAsia="hr-HR"/>
              </w:rPr>
              <w:t>"iot-read"</w:t>
            </w:r>
            <w:r>
              <w:rPr>
                <w:rFonts w:ascii="Courier New" w:hAnsi="Courier New" w:cs="Courier New"/>
                <w:color w:val="080808"/>
                <w:lang w:val="hr-HR" w:eastAsia="hr-HR"/>
              </w:rPr>
              <w:t>)</w:t>
            </w:r>
            <w:r>
              <w:rPr>
                <w:rFonts w:ascii="Courier New" w:hAnsi="Courier New" w:cs="Courier New"/>
                <w:color w:val="080808"/>
                <w:lang w:val="hr-HR" w:eastAsia="hr-HR"/>
              </w:rPr>
              <w:br/>
            </w:r>
            <w:r>
              <w:rPr>
                <w:rFonts w:ascii="Courier New" w:hAnsi="Courier New" w:cs="Courier New"/>
                <w:color w:val="9E880D"/>
                <w:lang w:val="hr-HR" w:eastAsia="hr-HR"/>
              </w:rPr>
              <w:t>@GetMapping</w:t>
            </w:r>
            <w:r>
              <w:rPr>
                <w:rFonts w:ascii="Courier New" w:hAnsi="Courier New" w:cs="Courier New"/>
                <w:color w:val="080808"/>
                <w:lang w:val="hr-HR" w:eastAsia="hr-HR"/>
              </w:rPr>
              <w:t>(</w:t>
            </w:r>
            <w:r>
              <w:rPr>
                <w:rFonts w:ascii="Courier New" w:hAnsi="Courier New" w:cs="Courier New"/>
                <w:color w:val="067D17"/>
                <w:lang w:val="hr-HR" w:eastAsia="hr-HR"/>
              </w:rPr>
              <w:t>"/scene2"</w:t>
            </w:r>
            <w:r>
              <w:rPr>
                <w:rFonts w:ascii="Courier New" w:hAnsi="Courier New" w:cs="Courier New"/>
                <w:color w:val="080808"/>
                <w:lang w:val="hr-HR" w:eastAsia="hr-HR"/>
              </w:rPr>
              <w:t>)</w:t>
            </w:r>
            <w:r>
              <w:rPr>
                <w:rFonts w:ascii="Courier New" w:hAnsi="Courier New" w:cs="Courier New"/>
                <w:color w:val="080808"/>
                <w:lang w:val="hr-HR" w:eastAsia="hr-HR"/>
              </w:rPr>
              <w:br/>
            </w:r>
            <w:proofErr w:type="spellStart"/>
            <w:r>
              <w:rPr>
                <w:rFonts w:ascii="Courier New" w:hAnsi="Courier New" w:cs="Courier New"/>
                <w:color w:val="0033B3"/>
                <w:lang w:val="hr-HR" w:eastAsia="hr-HR"/>
              </w:rPr>
              <w:t>public</w:t>
            </w:r>
            <w:proofErr w:type="spellEnd"/>
            <w:r>
              <w:rPr>
                <w:rFonts w:ascii="Courier New" w:hAnsi="Courier New" w:cs="Courier New"/>
                <w:color w:val="0033B3"/>
                <w:lang w:val="hr-HR" w:eastAsia="hr-HR"/>
              </w:rPr>
              <w:t xml:space="preserve"> </w:t>
            </w:r>
            <w:proofErr w:type="spellStart"/>
            <w:r>
              <w:rPr>
                <w:rFonts w:ascii="Courier New" w:hAnsi="Courier New" w:cs="Courier New"/>
                <w:color w:val="000000"/>
                <w:lang w:val="hr-HR" w:eastAsia="hr-HR"/>
              </w:rPr>
              <w:t>ResponseEntity</w:t>
            </w:r>
            <w:proofErr w:type="spellEnd"/>
            <w:r>
              <w:rPr>
                <w:rFonts w:ascii="Courier New" w:hAnsi="Courier New" w:cs="Courier New"/>
                <w:color w:val="080808"/>
                <w:lang w:val="hr-HR" w:eastAsia="hr-HR"/>
              </w:rPr>
              <w:t>&lt;</w:t>
            </w:r>
            <w:r>
              <w:rPr>
                <w:rFonts w:ascii="Courier New" w:hAnsi="Courier New" w:cs="Courier New"/>
                <w:color w:val="000000"/>
                <w:lang w:val="hr-HR" w:eastAsia="hr-HR"/>
              </w:rPr>
              <w:t>List</w:t>
            </w:r>
            <w:r>
              <w:rPr>
                <w:rFonts w:ascii="Courier New" w:hAnsi="Courier New" w:cs="Courier New"/>
                <w:color w:val="080808"/>
                <w:lang w:val="hr-HR" w:eastAsia="hr-HR"/>
              </w:rPr>
              <w:t>&lt;</w:t>
            </w:r>
            <w:proofErr w:type="spellStart"/>
            <w:r>
              <w:rPr>
                <w:rFonts w:ascii="Courier New" w:hAnsi="Courier New" w:cs="Courier New"/>
                <w:color w:val="000000"/>
                <w:lang w:val="hr-HR" w:eastAsia="hr-HR"/>
              </w:rPr>
              <w:t>ShortSceneDTO</w:t>
            </w:r>
            <w:proofErr w:type="spellEnd"/>
            <w:r>
              <w:rPr>
                <w:rFonts w:ascii="Courier New" w:hAnsi="Courier New" w:cs="Courier New"/>
                <w:color w:val="080808"/>
                <w:lang w:val="hr-HR" w:eastAsia="hr-HR"/>
              </w:rPr>
              <w:t xml:space="preserve">&gt;&gt; </w:t>
            </w:r>
            <w:r>
              <w:rPr>
                <w:rFonts w:ascii="Courier New" w:hAnsi="Courier New" w:cs="Courier New"/>
                <w:color w:val="00627A"/>
                <w:lang w:val="hr-HR" w:eastAsia="hr-HR"/>
              </w:rPr>
              <w:t>getScenes2</w:t>
            </w:r>
            <w:r>
              <w:rPr>
                <w:rFonts w:ascii="Courier New" w:hAnsi="Courier New" w:cs="Courier New"/>
                <w:color w:val="080808"/>
                <w:lang w:val="hr-HR" w:eastAsia="hr-HR"/>
              </w:rPr>
              <w:t>() {</w:t>
            </w:r>
            <w:r>
              <w:rPr>
                <w:rFonts w:ascii="Courier New" w:hAnsi="Courier New" w:cs="Courier New"/>
                <w:color w:val="080808"/>
                <w:lang w:val="hr-HR" w:eastAsia="hr-HR"/>
              </w:rPr>
              <w:br/>
            </w:r>
            <w:r>
              <w:rPr>
                <w:rFonts w:ascii="Courier New" w:hAnsi="Courier New" w:cs="Courier New"/>
                <w:color w:val="080808"/>
                <w:lang w:val="hr-HR" w:eastAsia="hr-HR"/>
              </w:rPr>
              <w:br/>
              <w:t xml:space="preserve">   </w:t>
            </w:r>
            <w:r>
              <w:rPr>
                <w:rFonts w:ascii="Courier New" w:hAnsi="Courier New" w:cs="Courier New"/>
                <w:color w:val="000000"/>
                <w:lang w:val="hr-HR" w:eastAsia="hr-HR"/>
              </w:rPr>
              <w:t>List</w:t>
            </w:r>
            <w:r>
              <w:rPr>
                <w:rFonts w:ascii="Courier New" w:hAnsi="Courier New" w:cs="Courier New"/>
                <w:color w:val="080808"/>
                <w:lang w:val="hr-HR" w:eastAsia="hr-HR"/>
              </w:rPr>
              <w:t>&lt;</w:t>
            </w:r>
            <w:r>
              <w:rPr>
                <w:rFonts w:ascii="Courier New" w:hAnsi="Courier New" w:cs="Courier New"/>
                <w:color w:val="000000"/>
                <w:lang w:val="hr-HR" w:eastAsia="hr-HR"/>
              </w:rPr>
              <w:t>Scene</w:t>
            </w:r>
            <w:r>
              <w:rPr>
                <w:rFonts w:ascii="Courier New" w:hAnsi="Courier New" w:cs="Courier New"/>
                <w:color w:val="080808"/>
                <w:lang w:val="hr-HR" w:eastAsia="hr-HR"/>
              </w:rPr>
              <w:t xml:space="preserve">&gt; </w:t>
            </w:r>
            <w:r>
              <w:rPr>
                <w:rFonts w:ascii="Courier New" w:hAnsi="Courier New" w:cs="Courier New"/>
                <w:color w:val="000000"/>
                <w:lang w:val="hr-HR" w:eastAsia="hr-HR"/>
              </w:rPr>
              <w:t xml:space="preserve">list </w:t>
            </w:r>
            <w:r>
              <w:rPr>
                <w:rFonts w:ascii="Courier New" w:hAnsi="Courier New" w:cs="Courier New"/>
                <w:color w:val="080808"/>
                <w:lang w:val="hr-HR" w:eastAsia="hr-HR"/>
              </w:rPr>
              <w:t xml:space="preserve">= </w:t>
            </w:r>
            <w:r>
              <w:rPr>
                <w:rFonts w:ascii="Courier New" w:hAnsi="Courier New" w:cs="Courier New"/>
                <w:color w:val="871094"/>
                <w:lang w:val="hr-HR" w:eastAsia="hr-HR"/>
              </w:rPr>
              <w:t>service</w:t>
            </w:r>
            <w:r>
              <w:rPr>
                <w:rFonts w:ascii="Courier New" w:hAnsi="Courier New" w:cs="Courier New"/>
                <w:color w:val="080808"/>
                <w:lang w:val="hr-HR" w:eastAsia="hr-HR"/>
              </w:rPr>
              <w:t>.getAllScenesAuthorize2();</w:t>
            </w:r>
            <w:r>
              <w:rPr>
                <w:rFonts w:ascii="Courier New" w:hAnsi="Courier New" w:cs="Courier New"/>
                <w:color w:val="080808"/>
                <w:lang w:val="hr-HR" w:eastAsia="hr-HR"/>
              </w:rPr>
              <w:br/>
              <w:t xml:space="preserve">   </w:t>
            </w:r>
            <w:r>
              <w:rPr>
                <w:rFonts w:ascii="Courier New" w:hAnsi="Courier New" w:cs="Courier New"/>
                <w:color w:val="000000"/>
                <w:lang w:val="hr-HR" w:eastAsia="hr-HR"/>
              </w:rPr>
              <w:t>List</w:t>
            </w:r>
            <w:r>
              <w:rPr>
                <w:rFonts w:ascii="Courier New" w:hAnsi="Courier New" w:cs="Courier New"/>
                <w:color w:val="080808"/>
                <w:lang w:val="hr-HR" w:eastAsia="hr-HR"/>
              </w:rPr>
              <w:t>&lt;</w:t>
            </w:r>
            <w:proofErr w:type="spellStart"/>
            <w:r>
              <w:rPr>
                <w:rFonts w:ascii="Courier New" w:hAnsi="Courier New" w:cs="Courier New"/>
                <w:color w:val="000000"/>
                <w:lang w:val="hr-HR" w:eastAsia="hr-HR"/>
              </w:rPr>
              <w:t>ShortSceneDTO</w:t>
            </w:r>
            <w:proofErr w:type="spellEnd"/>
            <w:r>
              <w:rPr>
                <w:rFonts w:ascii="Courier New" w:hAnsi="Courier New" w:cs="Courier New"/>
                <w:color w:val="080808"/>
                <w:lang w:val="hr-HR" w:eastAsia="hr-HR"/>
              </w:rPr>
              <w:t xml:space="preserve">&gt; </w:t>
            </w:r>
            <w:proofErr w:type="spellStart"/>
            <w:r>
              <w:rPr>
                <w:rFonts w:ascii="Courier New" w:hAnsi="Courier New" w:cs="Courier New"/>
                <w:color w:val="000000"/>
                <w:lang w:val="hr-HR" w:eastAsia="hr-HR"/>
              </w:rPr>
              <w:t>shortScenes</w:t>
            </w:r>
            <w:proofErr w:type="spellEnd"/>
            <w:r>
              <w:rPr>
                <w:rFonts w:ascii="Courier New" w:hAnsi="Courier New" w:cs="Courier New"/>
                <w:color w:val="000000"/>
                <w:lang w:val="hr-HR" w:eastAsia="hr-HR"/>
              </w:rPr>
              <w:t xml:space="preserve"> </w:t>
            </w:r>
            <w:r>
              <w:rPr>
                <w:rFonts w:ascii="Courier New" w:hAnsi="Courier New" w:cs="Courier New"/>
                <w:color w:val="080808"/>
                <w:lang w:val="hr-HR" w:eastAsia="hr-HR"/>
              </w:rPr>
              <w:t xml:space="preserve">= </w:t>
            </w:r>
            <w:proofErr w:type="spellStart"/>
            <w:r>
              <w:rPr>
                <w:rFonts w:ascii="Courier New" w:hAnsi="Courier New" w:cs="Courier New"/>
                <w:color w:val="0033B3"/>
                <w:lang w:val="hr-HR" w:eastAsia="hr-HR"/>
              </w:rPr>
              <w:t>new</w:t>
            </w:r>
            <w:proofErr w:type="spellEnd"/>
            <w:r>
              <w:rPr>
                <w:rFonts w:ascii="Courier New" w:hAnsi="Courier New" w:cs="Courier New"/>
                <w:color w:val="0033B3"/>
                <w:lang w:val="hr-HR" w:eastAsia="hr-HR"/>
              </w:rPr>
              <w:t xml:space="preserve"> </w:t>
            </w:r>
            <w:proofErr w:type="spellStart"/>
            <w:r>
              <w:rPr>
                <w:rFonts w:ascii="Courier New" w:hAnsi="Courier New" w:cs="Courier New"/>
                <w:color w:val="080808"/>
                <w:lang w:val="hr-HR" w:eastAsia="hr-HR"/>
              </w:rPr>
              <w:t>ArrayList</w:t>
            </w:r>
            <w:proofErr w:type="spellEnd"/>
            <w:r>
              <w:rPr>
                <w:rFonts w:ascii="Courier New" w:hAnsi="Courier New" w:cs="Courier New"/>
                <w:color w:val="080808"/>
                <w:lang w:val="hr-HR" w:eastAsia="hr-HR"/>
              </w:rPr>
              <w:t>&lt;&gt;();</w:t>
            </w:r>
            <w:r>
              <w:rPr>
                <w:rFonts w:ascii="Courier New" w:hAnsi="Courier New" w:cs="Courier New"/>
                <w:color w:val="080808"/>
                <w:lang w:val="hr-HR" w:eastAsia="hr-HR"/>
              </w:rPr>
              <w:br/>
            </w:r>
            <w:r>
              <w:rPr>
                <w:rFonts w:ascii="Courier New" w:hAnsi="Courier New" w:cs="Courier New"/>
                <w:color w:val="080808"/>
                <w:lang w:val="hr-HR" w:eastAsia="hr-HR"/>
              </w:rPr>
              <w:lastRenderedPageBreak/>
              <w:t xml:space="preserve">   </w:t>
            </w:r>
            <w:r>
              <w:rPr>
                <w:rFonts w:ascii="Courier New" w:hAnsi="Courier New" w:cs="Courier New"/>
                <w:color w:val="0033B3"/>
                <w:lang w:val="hr-HR" w:eastAsia="hr-HR"/>
              </w:rPr>
              <w:t xml:space="preserve">for </w:t>
            </w:r>
            <w:r>
              <w:rPr>
                <w:rFonts w:ascii="Courier New" w:hAnsi="Courier New" w:cs="Courier New"/>
                <w:color w:val="080808"/>
                <w:lang w:val="hr-HR" w:eastAsia="hr-HR"/>
              </w:rPr>
              <w:t>(</w:t>
            </w:r>
            <w:r>
              <w:rPr>
                <w:rFonts w:ascii="Courier New" w:hAnsi="Courier New" w:cs="Courier New"/>
                <w:color w:val="000000"/>
                <w:lang w:val="hr-HR" w:eastAsia="hr-HR"/>
              </w:rPr>
              <w:t xml:space="preserve">Scene </w:t>
            </w:r>
            <w:proofErr w:type="spellStart"/>
            <w:r>
              <w:rPr>
                <w:rFonts w:ascii="Courier New" w:hAnsi="Courier New" w:cs="Courier New"/>
                <w:color w:val="000000"/>
                <w:lang w:val="hr-HR" w:eastAsia="hr-HR"/>
              </w:rPr>
              <w:t>scene</w:t>
            </w:r>
            <w:proofErr w:type="spellEnd"/>
            <w:r>
              <w:rPr>
                <w:rFonts w:ascii="Courier New" w:hAnsi="Courier New" w:cs="Courier New"/>
                <w:color w:val="000000"/>
                <w:lang w:val="hr-HR" w:eastAsia="hr-HR"/>
              </w:rPr>
              <w:t xml:space="preserve"> </w:t>
            </w:r>
            <w:r>
              <w:rPr>
                <w:rFonts w:ascii="Courier New" w:hAnsi="Courier New" w:cs="Courier New"/>
                <w:color w:val="080808"/>
                <w:lang w:val="hr-HR" w:eastAsia="hr-HR"/>
              </w:rPr>
              <w:t xml:space="preserve">: </w:t>
            </w:r>
            <w:r>
              <w:rPr>
                <w:rFonts w:ascii="Courier New" w:hAnsi="Courier New" w:cs="Courier New"/>
                <w:color w:val="000000"/>
                <w:lang w:val="hr-HR" w:eastAsia="hr-HR"/>
              </w:rPr>
              <w:t>list</w:t>
            </w:r>
            <w:r>
              <w:rPr>
                <w:rFonts w:ascii="Courier New" w:hAnsi="Courier New" w:cs="Courier New"/>
                <w:color w:val="080808"/>
                <w:lang w:val="hr-HR" w:eastAsia="hr-HR"/>
              </w:rPr>
              <w:t>) {</w:t>
            </w:r>
            <w:r>
              <w:rPr>
                <w:rFonts w:ascii="Courier New" w:hAnsi="Courier New" w:cs="Courier New"/>
                <w:color w:val="080808"/>
                <w:lang w:val="hr-HR" w:eastAsia="hr-HR"/>
              </w:rPr>
              <w:br/>
              <w:t xml:space="preserve">      </w:t>
            </w:r>
            <w:proofErr w:type="spellStart"/>
            <w:r>
              <w:rPr>
                <w:rFonts w:ascii="Courier New" w:hAnsi="Courier New" w:cs="Courier New"/>
                <w:color w:val="000000"/>
                <w:lang w:val="hr-HR" w:eastAsia="hr-HR"/>
              </w:rPr>
              <w:t>shortScenes</w:t>
            </w:r>
            <w:r>
              <w:rPr>
                <w:rFonts w:ascii="Courier New" w:hAnsi="Courier New" w:cs="Courier New"/>
                <w:color w:val="080808"/>
                <w:lang w:val="hr-HR" w:eastAsia="hr-HR"/>
              </w:rPr>
              <w:t>.add</w:t>
            </w:r>
            <w:proofErr w:type="spellEnd"/>
            <w:r>
              <w:rPr>
                <w:rFonts w:ascii="Courier New" w:hAnsi="Courier New" w:cs="Courier New"/>
                <w:color w:val="080808"/>
                <w:lang w:val="hr-HR" w:eastAsia="hr-HR"/>
              </w:rPr>
              <w:t>(</w:t>
            </w:r>
            <w:proofErr w:type="spellStart"/>
            <w:r>
              <w:rPr>
                <w:rFonts w:ascii="Courier New" w:hAnsi="Courier New" w:cs="Courier New"/>
                <w:color w:val="000000"/>
                <w:lang w:val="hr-HR" w:eastAsia="hr-HR"/>
              </w:rPr>
              <w:t>ShortSceneDTO</w:t>
            </w:r>
            <w:r>
              <w:rPr>
                <w:rFonts w:ascii="Courier New" w:hAnsi="Courier New" w:cs="Courier New"/>
                <w:color w:val="080808"/>
                <w:lang w:val="hr-HR" w:eastAsia="hr-HR"/>
              </w:rPr>
              <w:t>.</w:t>
            </w:r>
            <w:r>
              <w:rPr>
                <w:rFonts w:ascii="Courier New" w:hAnsi="Courier New" w:cs="Courier New"/>
                <w:i/>
                <w:iCs/>
                <w:color w:val="080808"/>
                <w:lang w:val="hr-HR" w:eastAsia="hr-HR"/>
              </w:rPr>
              <w:t>of</w:t>
            </w:r>
            <w:proofErr w:type="spellEnd"/>
            <w:r>
              <w:rPr>
                <w:rFonts w:ascii="Courier New" w:hAnsi="Courier New" w:cs="Courier New"/>
                <w:color w:val="080808"/>
                <w:lang w:val="hr-HR" w:eastAsia="hr-HR"/>
              </w:rPr>
              <w:t>(</w:t>
            </w:r>
            <w:r>
              <w:rPr>
                <w:rFonts w:ascii="Courier New" w:hAnsi="Courier New" w:cs="Courier New"/>
                <w:color w:val="000000"/>
                <w:lang w:val="hr-HR" w:eastAsia="hr-HR"/>
              </w:rPr>
              <w:t>scene</w:t>
            </w:r>
            <w:r>
              <w:rPr>
                <w:rFonts w:ascii="Courier New" w:hAnsi="Courier New" w:cs="Courier New"/>
                <w:color w:val="080808"/>
                <w:lang w:val="hr-HR" w:eastAsia="hr-HR"/>
              </w:rPr>
              <w:t>));</w:t>
            </w:r>
            <w:r>
              <w:rPr>
                <w:rFonts w:ascii="Courier New" w:hAnsi="Courier New" w:cs="Courier New"/>
                <w:color w:val="080808"/>
                <w:lang w:val="hr-HR" w:eastAsia="hr-HR"/>
              </w:rPr>
              <w:br/>
              <w:t xml:space="preserve">   }</w:t>
            </w:r>
            <w:r>
              <w:rPr>
                <w:rFonts w:ascii="Courier New" w:hAnsi="Courier New" w:cs="Courier New"/>
                <w:color w:val="080808"/>
                <w:lang w:val="hr-HR" w:eastAsia="hr-HR"/>
              </w:rPr>
              <w:br/>
              <w:t xml:space="preserve">   </w:t>
            </w:r>
            <w:proofErr w:type="spellStart"/>
            <w:r>
              <w:rPr>
                <w:rFonts w:ascii="Courier New" w:hAnsi="Courier New" w:cs="Courier New"/>
                <w:color w:val="0033B3"/>
                <w:lang w:val="hr-HR" w:eastAsia="hr-HR"/>
              </w:rPr>
              <w:t>return</w:t>
            </w:r>
            <w:proofErr w:type="spellEnd"/>
            <w:r>
              <w:rPr>
                <w:rFonts w:ascii="Courier New" w:hAnsi="Courier New" w:cs="Courier New"/>
                <w:color w:val="0033B3"/>
                <w:lang w:val="hr-HR" w:eastAsia="hr-HR"/>
              </w:rPr>
              <w:t xml:space="preserve"> </w:t>
            </w:r>
            <w:proofErr w:type="spellStart"/>
            <w:r>
              <w:rPr>
                <w:rFonts w:ascii="Courier New" w:hAnsi="Courier New" w:cs="Courier New"/>
                <w:color w:val="000000"/>
                <w:lang w:val="hr-HR" w:eastAsia="hr-HR"/>
              </w:rPr>
              <w:t>ResponseEntity</w:t>
            </w:r>
            <w:r>
              <w:rPr>
                <w:rFonts w:ascii="Courier New" w:hAnsi="Courier New" w:cs="Courier New"/>
                <w:color w:val="080808"/>
                <w:lang w:val="hr-HR" w:eastAsia="hr-HR"/>
              </w:rPr>
              <w:t>.</w:t>
            </w:r>
            <w:r>
              <w:rPr>
                <w:rFonts w:ascii="Courier New" w:hAnsi="Courier New" w:cs="Courier New"/>
                <w:i/>
                <w:iCs/>
                <w:color w:val="080808"/>
                <w:lang w:val="hr-HR" w:eastAsia="hr-HR"/>
              </w:rPr>
              <w:t>status</w:t>
            </w:r>
            <w:proofErr w:type="spellEnd"/>
            <w:r>
              <w:rPr>
                <w:rFonts w:ascii="Courier New" w:hAnsi="Courier New" w:cs="Courier New"/>
                <w:color w:val="080808"/>
                <w:lang w:val="hr-HR" w:eastAsia="hr-HR"/>
              </w:rPr>
              <w:t>(</w:t>
            </w:r>
            <w:proofErr w:type="spellStart"/>
            <w:r>
              <w:rPr>
                <w:rFonts w:ascii="Courier New" w:hAnsi="Courier New" w:cs="Courier New"/>
                <w:color w:val="000000"/>
                <w:lang w:val="hr-HR" w:eastAsia="hr-HR"/>
              </w:rPr>
              <w:t>HttpStatus</w:t>
            </w:r>
            <w:r>
              <w:rPr>
                <w:rFonts w:ascii="Courier New" w:hAnsi="Courier New" w:cs="Courier New"/>
                <w:color w:val="080808"/>
                <w:lang w:val="hr-HR" w:eastAsia="hr-HR"/>
              </w:rPr>
              <w:t>.</w:t>
            </w:r>
            <w:r>
              <w:rPr>
                <w:rFonts w:ascii="Courier New" w:hAnsi="Courier New" w:cs="Courier New"/>
                <w:i/>
                <w:iCs/>
                <w:color w:val="871094"/>
                <w:lang w:val="hr-HR" w:eastAsia="hr-HR"/>
              </w:rPr>
              <w:t>OK</w:t>
            </w:r>
            <w:proofErr w:type="spellEnd"/>
            <w:r>
              <w:rPr>
                <w:rFonts w:ascii="Courier New" w:hAnsi="Courier New" w:cs="Courier New"/>
                <w:color w:val="080808"/>
                <w:lang w:val="hr-HR" w:eastAsia="hr-HR"/>
              </w:rPr>
              <w:t>).</w:t>
            </w:r>
            <w:proofErr w:type="spellStart"/>
            <w:r>
              <w:rPr>
                <w:rFonts w:ascii="Courier New" w:hAnsi="Courier New" w:cs="Courier New"/>
                <w:color w:val="080808"/>
                <w:lang w:val="hr-HR" w:eastAsia="hr-HR"/>
              </w:rPr>
              <w:t>body</w:t>
            </w:r>
            <w:proofErr w:type="spellEnd"/>
            <w:r>
              <w:rPr>
                <w:rFonts w:ascii="Courier New" w:hAnsi="Courier New" w:cs="Courier New"/>
                <w:color w:val="080808"/>
                <w:lang w:val="hr-HR" w:eastAsia="hr-HR"/>
              </w:rPr>
              <w:t>(</w:t>
            </w:r>
            <w:proofErr w:type="spellStart"/>
            <w:r>
              <w:rPr>
                <w:rFonts w:ascii="Courier New" w:hAnsi="Courier New" w:cs="Courier New"/>
                <w:color w:val="000000"/>
                <w:lang w:val="hr-HR" w:eastAsia="hr-HR"/>
              </w:rPr>
              <w:t>shortScenes</w:t>
            </w:r>
            <w:proofErr w:type="spellEnd"/>
            <w:r>
              <w:rPr>
                <w:rFonts w:ascii="Courier New" w:hAnsi="Courier New" w:cs="Courier New"/>
                <w:color w:val="080808"/>
                <w:lang w:val="hr-HR" w:eastAsia="hr-HR"/>
              </w:rPr>
              <w:t>);</w:t>
            </w:r>
            <w:r>
              <w:rPr>
                <w:rFonts w:ascii="Courier New" w:hAnsi="Courier New" w:cs="Courier New"/>
                <w:color w:val="080808"/>
                <w:lang w:val="hr-HR" w:eastAsia="hr-HR"/>
              </w:rPr>
              <w:br/>
              <w:t>}</w:t>
            </w:r>
          </w:p>
        </w:tc>
      </w:tr>
    </w:tbl>
    <w:p w14:paraId="11E5D638" w14:textId="77777777" w:rsidR="005C0CF2" w:rsidRDefault="005C0CF2">
      <w:pPr>
        <w:pStyle w:val="BodyText"/>
        <w:keepNext/>
        <w:jc w:val="both"/>
        <w:rPr>
          <w:lang w:val="hr-HR"/>
        </w:rPr>
      </w:pPr>
    </w:p>
    <w:p w14:paraId="3957CB55" w14:textId="77777777" w:rsidR="005C0CF2" w:rsidRDefault="00000000">
      <w:pPr>
        <w:pStyle w:val="BodyText"/>
        <w:keepNext/>
        <w:jc w:val="both"/>
        <w:rPr>
          <w:lang w:val="hr-HR"/>
        </w:rPr>
      </w:pPr>
      <w:r>
        <w:rPr>
          <w:lang w:val="hr-HR"/>
        </w:rPr>
        <w:t xml:space="preserve">Vidljivo je da navedeni </w:t>
      </w:r>
      <w:proofErr w:type="spellStart"/>
      <w:r>
        <w:rPr>
          <w:i/>
          <w:iCs/>
          <w:lang w:val="hr-HR"/>
        </w:rPr>
        <w:t>Controller</w:t>
      </w:r>
      <w:proofErr w:type="spellEnd"/>
      <w:r>
        <w:rPr>
          <w:lang w:val="hr-HR"/>
        </w:rPr>
        <w:t xml:space="preserve"> odgovara na GET zahtjev </w:t>
      </w:r>
      <w:r>
        <w:rPr>
          <w:i/>
          <w:iCs/>
          <w:lang w:val="hr-HR"/>
        </w:rPr>
        <w:t>/scene</w:t>
      </w:r>
      <w:r>
        <w:rPr>
          <w:lang w:val="hr-HR"/>
        </w:rPr>
        <w:t xml:space="preserve"> izvršavajući funkciju </w:t>
      </w:r>
      <w:proofErr w:type="spellStart"/>
      <w:r>
        <w:rPr>
          <w:i/>
          <w:iCs/>
          <w:lang w:val="hr-HR"/>
        </w:rPr>
        <w:t>getScenes</w:t>
      </w:r>
      <w:proofErr w:type="spellEnd"/>
      <w:r>
        <w:rPr>
          <w:i/>
          <w:iCs/>
          <w:lang w:val="hr-HR"/>
        </w:rPr>
        <w:t>()</w:t>
      </w:r>
      <w:r>
        <w:rPr>
          <w:lang w:val="hr-HR"/>
        </w:rPr>
        <w:t xml:space="preserve">. Navedena funkcija vraća HTTP OK status zajedno s popisom scena. Funkciju </w:t>
      </w:r>
      <w:r>
        <w:rPr>
          <w:i/>
          <w:iCs/>
          <w:lang w:val="hr-HR"/>
        </w:rPr>
        <w:t>getScenes2()</w:t>
      </w:r>
      <w:r>
        <w:rPr>
          <w:lang w:val="hr-HR"/>
        </w:rPr>
        <w:t xml:space="preserve"> mogu izvršavati samo korisnici koji imaju </w:t>
      </w:r>
      <w:proofErr w:type="spellStart"/>
      <w:r>
        <w:rPr>
          <w:i/>
          <w:iCs/>
          <w:lang w:val="hr-HR"/>
        </w:rPr>
        <w:t>iot-read</w:t>
      </w:r>
      <w:proofErr w:type="spellEnd"/>
      <w:r>
        <w:rPr>
          <w:lang w:val="hr-HR"/>
        </w:rPr>
        <w:t xml:space="preserve"> ulogu, a dohvaća se putem GET zahtjeva </w:t>
      </w:r>
      <w:r>
        <w:rPr>
          <w:i/>
          <w:iCs/>
          <w:lang w:val="hr-HR"/>
        </w:rPr>
        <w:t>/scene2</w:t>
      </w:r>
      <w:r>
        <w:rPr>
          <w:lang w:val="hr-HR"/>
        </w:rPr>
        <w:t xml:space="preserve">. Anotacije dakle služe </w:t>
      </w:r>
      <w:proofErr w:type="spellStart"/>
      <w:r>
        <w:rPr>
          <w:lang w:val="hr-HR"/>
        </w:rPr>
        <w:t>Springu</w:t>
      </w:r>
      <w:proofErr w:type="spellEnd"/>
      <w:r>
        <w:rPr>
          <w:lang w:val="hr-HR"/>
        </w:rPr>
        <w:t xml:space="preserve"> za ostvarenje sloja </w:t>
      </w:r>
      <w:proofErr w:type="spellStart"/>
      <w:r>
        <w:rPr>
          <w:i/>
          <w:iCs/>
          <w:lang w:val="hr-HR"/>
        </w:rPr>
        <w:t>Controller</w:t>
      </w:r>
      <w:proofErr w:type="spellEnd"/>
      <w:r>
        <w:rPr>
          <w:lang w:val="hr-HR"/>
        </w:rPr>
        <w:t>.</w:t>
      </w:r>
    </w:p>
    <w:p w14:paraId="78203D10" w14:textId="77777777" w:rsidR="005C0CF2" w:rsidRDefault="00000000">
      <w:pPr>
        <w:pStyle w:val="BodyText"/>
        <w:keepNext/>
        <w:jc w:val="both"/>
        <w:rPr>
          <w:lang w:val="hr-HR"/>
        </w:rPr>
      </w:pPr>
      <w:r>
        <w:rPr>
          <w:lang w:val="hr-HR"/>
        </w:rPr>
        <w:t xml:space="preserve">Što se tiče načina rada REST API-a, on se zasniva na temeljnim HTTP metodama: </w:t>
      </w:r>
      <w:r>
        <w:rPr>
          <w:i/>
          <w:iCs/>
          <w:lang w:val="hr-HR"/>
        </w:rPr>
        <w:t>GET</w:t>
      </w:r>
      <w:r>
        <w:rPr>
          <w:lang w:val="hr-HR"/>
        </w:rPr>
        <w:t xml:space="preserve">, </w:t>
      </w:r>
      <w:r>
        <w:rPr>
          <w:i/>
          <w:iCs/>
          <w:lang w:val="hr-HR"/>
        </w:rPr>
        <w:t>POST</w:t>
      </w:r>
      <w:r>
        <w:rPr>
          <w:lang w:val="hr-HR"/>
        </w:rPr>
        <w:t xml:space="preserve">, </w:t>
      </w:r>
      <w:r>
        <w:rPr>
          <w:i/>
          <w:iCs/>
          <w:lang w:val="hr-HR"/>
        </w:rPr>
        <w:t>PUT</w:t>
      </w:r>
      <w:r>
        <w:rPr>
          <w:lang w:val="hr-HR"/>
        </w:rPr>
        <w:t xml:space="preserve">, </w:t>
      </w:r>
      <w:r>
        <w:rPr>
          <w:i/>
          <w:iCs/>
          <w:lang w:val="hr-HR"/>
        </w:rPr>
        <w:t>PATCH</w:t>
      </w:r>
      <w:r>
        <w:rPr>
          <w:lang w:val="hr-HR"/>
        </w:rPr>
        <w:t xml:space="preserve"> i </w:t>
      </w:r>
      <w:r>
        <w:rPr>
          <w:i/>
          <w:iCs/>
          <w:lang w:val="hr-HR"/>
        </w:rPr>
        <w:t>DELETE</w:t>
      </w:r>
      <w:r>
        <w:rPr>
          <w:lang w:val="hr-HR"/>
        </w:rPr>
        <w:t xml:space="preserve">. Najčešće, </w:t>
      </w:r>
      <w:r>
        <w:rPr>
          <w:i/>
          <w:iCs/>
          <w:lang w:val="hr-HR"/>
        </w:rPr>
        <w:t>GET</w:t>
      </w:r>
      <w:r>
        <w:rPr>
          <w:lang w:val="hr-HR"/>
        </w:rPr>
        <w:t xml:space="preserve"> služi za siguran dohvat podataka, </w:t>
      </w:r>
      <w:r>
        <w:rPr>
          <w:i/>
          <w:iCs/>
          <w:lang w:val="hr-HR"/>
        </w:rPr>
        <w:t>POST</w:t>
      </w:r>
      <w:r>
        <w:rPr>
          <w:lang w:val="hr-HR"/>
        </w:rPr>
        <w:t xml:space="preserve"> za stvaranje novih podataka, </w:t>
      </w:r>
      <w:r>
        <w:rPr>
          <w:i/>
          <w:iCs/>
          <w:lang w:val="hr-HR"/>
        </w:rPr>
        <w:t>PUT</w:t>
      </w:r>
      <w:r>
        <w:rPr>
          <w:lang w:val="hr-HR"/>
        </w:rPr>
        <w:t xml:space="preserve"> za uređivanje, a </w:t>
      </w:r>
      <w:r>
        <w:rPr>
          <w:i/>
          <w:iCs/>
          <w:lang w:val="hr-HR"/>
        </w:rPr>
        <w:t>DELETE</w:t>
      </w:r>
      <w:r>
        <w:rPr>
          <w:lang w:val="hr-HR"/>
        </w:rPr>
        <w:t xml:space="preserve"> za brisanje. Te metode implementiraju se u </w:t>
      </w:r>
      <w:proofErr w:type="spellStart"/>
      <w:r>
        <w:rPr>
          <w:i/>
          <w:iCs/>
          <w:lang w:val="hr-HR"/>
        </w:rPr>
        <w:t>Controller</w:t>
      </w:r>
      <w:proofErr w:type="spellEnd"/>
      <w:r>
        <w:rPr>
          <w:lang w:val="hr-HR"/>
        </w:rPr>
        <w:t xml:space="preserve"> sloju pomoću anotacija, kao u primjeru iznad.</w:t>
      </w:r>
    </w:p>
    <w:p w14:paraId="07D39011" w14:textId="77777777" w:rsidR="005C0CF2" w:rsidRDefault="00000000">
      <w:pPr>
        <w:pStyle w:val="BodyText"/>
        <w:keepNext/>
        <w:jc w:val="both"/>
        <w:rPr>
          <w:lang w:val="hr-HR"/>
        </w:rPr>
      </w:pPr>
      <w:r>
        <w:rPr>
          <w:lang w:val="hr-HR"/>
        </w:rPr>
        <w:t xml:space="preserve">Zadaća sloja </w:t>
      </w:r>
      <w:r>
        <w:rPr>
          <w:i/>
          <w:iCs/>
          <w:lang w:val="hr-HR"/>
        </w:rPr>
        <w:t>Service</w:t>
      </w:r>
      <w:r>
        <w:rPr>
          <w:lang w:val="hr-HR"/>
        </w:rPr>
        <w:t xml:space="preserve"> je ostvarivanje temeljne funkcionalnosti aplikacije, u smislu da definira koje parametre prima, što se treba ostvariti te upravlja transakcijama prema bazi podataka. U primjeru ove aplikacije, korištena su tri sloja: </w:t>
      </w:r>
      <w:proofErr w:type="spellStart"/>
      <w:r>
        <w:rPr>
          <w:i/>
          <w:iCs/>
          <w:lang w:val="hr-HR"/>
        </w:rPr>
        <w:t>KeyService</w:t>
      </w:r>
      <w:proofErr w:type="spellEnd"/>
      <w:r>
        <w:rPr>
          <w:lang w:val="hr-HR"/>
        </w:rPr>
        <w:t xml:space="preserve">, </w:t>
      </w:r>
      <w:proofErr w:type="spellStart"/>
      <w:r>
        <w:rPr>
          <w:i/>
          <w:iCs/>
          <w:lang w:val="hr-HR"/>
        </w:rPr>
        <w:t>SceneService</w:t>
      </w:r>
      <w:proofErr w:type="spellEnd"/>
      <w:r>
        <w:rPr>
          <w:lang w:val="hr-HR"/>
        </w:rPr>
        <w:t xml:space="preserve"> i </w:t>
      </w:r>
      <w:proofErr w:type="spellStart"/>
      <w:r>
        <w:rPr>
          <w:i/>
          <w:iCs/>
          <w:lang w:val="hr-HR"/>
        </w:rPr>
        <w:t>TagService</w:t>
      </w:r>
      <w:proofErr w:type="spellEnd"/>
      <w:r>
        <w:rPr>
          <w:lang w:val="hr-HR"/>
        </w:rPr>
        <w:t xml:space="preserve">. Na primjer, autorizacija pomoću </w:t>
      </w:r>
      <w:proofErr w:type="spellStart"/>
      <w:r>
        <w:rPr>
          <w:lang w:val="hr-HR"/>
        </w:rPr>
        <w:t>Keycloaka</w:t>
      </w:r>
      <w:proofErr w:type="spellEnd"/>
      <w:r>
        <w:rPr>
          <w:lang w:val="hr-HR"/>
        </w:rPr>
        <w:t xml:space="preserve"> obavlja se u sloju </w:t>
      </w:r>
      <w:r>
        <w:rPr>
          <w:i/>
          <w:iCs/>
          <w:lang w:val="hr-HR"/>
        </w:rPr>
        <w:t>Service</w:t>
      </w:r>
      <w:r>
        <w:rPr>
          <w:lang w:val="hr-HR"/>
        </w:rPr>
        <w:t>:</w:t>
      </w:r>
    </w:p>
    <w:p w14:paraId="5A4A9C63" w14:textId="77777777" w:rsidR="005C0CF2" w:rsidRDefault="005C0CF2">
      <w:pPr>
        <w:pStyle w:val="BodyText"/>
        <w:keepNext/>
        <w:jc w:val="both"/>
        <w:rPr>
          <w:lang w:val="hr-HR"/>
        </w:rPr>
      </w:pPr>
    </w:p>
    <w:tbl>
      <w:tblPr>
        <w:tblStyle w:val="TableGrid"/>
        <w:tblW w:w="8630" w:type="dxa"/>
        <w:tblInd w:w="720" w:type="dxa"/>
        <w:tblLayout w:type="fixed"/>
        <w:tblLook w:val="04A0" w:firstRow="1" w:lastRow="0" w:firstColumn="1" w:lastColumn="0" w:noHBand="0" w:noVBand="1"/>
      </w:tblPr>
      <w:tblGrid>
        <w:gridCol w:w="8630"/>
      </w:tblGrid>
      <w:tr w:rsidR="005C0CF2" w14:paraId="71C8F368" w14:textId="77777777">
        <w:tc>
          <w:tcPr>
            <w:tcW w:w="8630" w:type="dxa"/>
          </w:tcPr>
          <w:p w14:paraId="7B5E755A" w14:textId="77777777" w:rsidR="005C0CF2"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color w:val="0033B3"/>
                <w:lang w:val="hr-HR" w:eastAsia="hr-HR"/>
              </w:rPr>
            </w:pPr>
            <w:r>
              <w:rPr>
                <w:rFonts w:ascii="Courier New" w:hAnsi="Courier New" w:cs="Courier New"/>
                <w:b/>
                <w:bCs/>
                <w:color w:val="000000" w:themeColor="text1"/>
                <w:lang w:val="hr-HR" w:eastAsia="hr-HR"/>
              </w:rPr>
              <w:t>SceneService.java</w:t>
            </w:r>
          </w:p>
        </w:tc>
      </w:tr>
      <w:tr w:rsidR="005C0CF2" w14:paraId="2E31ABB7" w14:textId="77777777">
        <w:tc>
          <w:tcPr>
            <w:tcW w:w="8630" w:type="dxa"/>
          </w:tcPr>
          <w:p w14:paraId="452EC468" w14:textId="77777777" w:rsidR="005C0CF2"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80808"/>
                <w:lang w:val="hr-HR" w:eastAsia="hr-HR"/>
              </w:rPr>
            </w:pPr>
            <w:proofErr w:type="spellStart"/>
            <w:r>
              <w:rPr>
                <w:rFonts w:ascii="Courier New" w:hAnsi="Courier New" w:cs="Courier New"/>
                <w:color w:val="0033B3"/>
                <w:lang w:val="hr-HR" w:eastAsia="hr-HR"/>
              </w:rPr>
              <w:t>public</w:t>
            </w:r>
            <w:proofErr w:type="spellEnd"/>
            <w:r>
              <w:rPr>
                <w:rFonts w:ascii="Courier New" w:hAnsi="Courier New" w:cs="Courier New"/>
                <w:color w:val="0033B3"/>
                <w:lang w:val="hr-HR" w:eastAsia="hr-HR"/>
              </w:rPr>
              <w:t xml:space="preserve"> </w:t>
            </w:r>
            <w:r>
              <w:rPr>
                <w:rFonts w:ascii="Courier New" w:hAnsi="Courier New" w:cs="Courier New"/>
                <w:color w:val="000000"/>
                <w:lang w:val="hr-HR" w:eastAsia="hr-HR"/>
              </w:rPr>
              <w:t xml:space="preserve">Scene </w:t>
            </w:r>
            <w:proofErr w:type="spellStart"/>
            <w:r>
              <w:rPr>
                <w:rFonts w:ascii="Courier New" w:hAnsi="Courier New" w:cs="Courier New"/>
                <w:color w:val="00627A"/>
                <w:lang w:val="hr-HR" w:eastAsia="hr-HR"/>
              </w:rPr>
              <w:t>AddSceneAuthorize</w:t>
            </w:r>
            <w:proofErr w:type="spellEnd"/>
            <w:r>
              <w:rPr>
                <w:rFonts w:ascii="Courier New" w:hAnsi="Courier New" w:cs="Courier New"/>
                <w:color w:val="080808"/>
                <w:lang w:val="hr-HR" w:eastAsia="hr-HR"/>
              </w:rPr>
              <w:t>(</w:t>
            </w:r>
            <w:r>
              <w:rPr>
                <w:rFonts w:ascii="Courier New" w:hAnsi="Courier New" w:cs="Courier New"/>
                <w:color w:val="000000"/>
                <w:lang w:val="hr-HR" w:eastAsia="hr-HR"/>
              </w:rPr>
              <w:t xml:space="preserve">Scene </w:t>
            </w:r>
            <w:r>
              <w:rPr>
                <w:rFonts w:ascii="Courier New" w:hAnsi="Courier New" w:cs="Courier New"/>
                <w:color w:val="080808"/>
                <w:lang w:val="hr-HR" w:eastAsia="hr-HR"/>
              </w:rPr>
              <w:t>scene) {</w:t>
            </w:r>
            <w:r>
              <w:rPr>
                <w:rFonts w:ascii="Courier New" w:hAnsi="Courier New" w:cs="Courier New"/>
                <w:color w:val="080808"/>
                <w:lang w:val="hr-HR" w:eastAsia="hr-HR"/>
              </w:rPr>
              <w:br/>
              <w:t xml:space="preserve">   </w:t>
            </w:r>
            <w:r>
              <w:rPr>
                <w:rFonts w:ascii="Courier New" w:hAnsi="Courier New" w:cs="Courier New"/>
                <w:color w:val="080808"/>
                <w:lang w:val="hr-HR" w:eastAsia="hr-HR"/>
              </w:rPr>
              <w:br/>
              <w:t xml:space="preserve">     </w:t>
            </w:r>
            <w:proofErr w:type="spellStart"/>
            <w:r>
              <w:rPr>
                <w:rFonts w:ascii="Courier New" w:hAnsi="Courier New" w:cs="Courier New"/>
                <w:color w:val="000000"/>
                <w:lang w:val="hr-HR" w:eastAsia="hr-HR"/>
              </w:rPr>
              <w:t>HashSet</w:t>
            </w:r>
            <w:proofErr w:type="spellEnd"/>
            <w:r>
              <w:rPr>
                <w:rFonts w:ascii="Courier New" w:hAnsi="Courier New" w:cs="Courier New"/>
                <w:color w:val="080808"/>
                <w:lang w:val="hr-HR" w:eastAsia="hr-HR"/>
              </w:rPr>
              <w:t>&lt;</w:t>
            </w:r>
            <w:proofErr w:type="spellStart"/>
            <w:r>
              <w:rPr>
                <w:rFonts w:ascii="Courier New" w:hAnsi="Courier New" w:cs="Courier New"/>
                <w:color w:val="000000"/>
                <w:lang w:val="hr-HR" w:eastAsia="hr-HR"/>
              </w:rPr>
              <w:t>String</w:t>
            </w:r>
            <w:proofErr w:type="spellEnd"/>
            <w:r>
              <w:rPr>
                <w:rFonts w:ascii="Courier New" w:hAnsi="Courier New" w:cs="Courier New"/>
                <w:color w:val="080808"/>
                <w:lang w:val="hr-HR" w:eastAsia="hr-HR"/>
              </w:rPr>
              <w:t xml:space="preserve">&gt; </w:t>
            </w:r>
            <w:proofErr w:type="spellStart"/>
            <w:r>
              <w:rPr>
                <w:rFonts w:ascii="Courier New" w:hAnsi="Courier New" w:cs="Courier New"/>
                <w:color w:val="000000"/>
                <w:lang w:val="hr-HR" w:eastAsia="hr-HR"/>
              </w:rPr>
              <w:t>rolesKeyCloak</w:t>
            </w:r>
            <w:proofErr w:type="spellEnd"/>
            <w:r>
              <w:rPr>
                <w:rFonts w:ascii="Courier New" w:hAnsi="Courier New" w:cs="Courier New"/>
                <w:color w:val="000000"/>
                <w:lang w:val="hr-HR" w:eastAsia="hr-HR"/>
              </w:rPr>
              <w:t xml:space="preserve"> </w:t>
            </w:r>
            <w:r>
              <w:rPr>
                <w:rFonts w:ascii="Courier New" w:hAnsi="Courier New" w:cs="Courier New"/>
                <w:color w:val="080808"/>
                <w:lang w:val="hr-HR" w:eastAsia="hr-HR"/>
              </w:rPr>
              <w:t xml:space="preserve">= </w:t>
            </w:r>
            <w:proofErr w:type="spellStart"/>
            <w:r>
              <w:rPr>
                <w:rFonts w:ascii="Courier New" w:hAnsi="Courier New" w:cs="Courier New"/>
                <w:color w:val="0033B3"/>
                <w:lang w:val="hr-HR" w:eastAsia="hr-HR"/>
              </w:rPr>
              <w:t>new</w:t>
            </w:r>
            <w:proofErr w:type="spellEnd"/>
            <w:r>
              <w:rPr>
                <w:rFonts w:ascii="Courier New" w:hAnsi="Courier New" w:cs="Courier New"/>
                <w:color w:val="0033B3"/>
                <w:lang w:val="hr-HR" w:eastAsia="hr-HR"/>
              </w:rPr>
              <w:t xml:space="preserve"> </w:t>
            </w:r>
            <w:proofErr w:type="spellStart"/>
            <w:r>
              <w:rPr>
                <w:rFonts w:ascii="Courier New" w:hAnsi="Courier New" w:cs="Courier New"/>
                <w:color w:val="080808"/>
                <w:lang w:val="hr-HR" w:eastAsia="hr-HR"/>
              </w:rPr>
              <w:t>HashSet</w:t>
            </w:r>
            <w:proofErr w:type="spellEnd"/>
            <w:r>
              <w:rPr>
                <w:rFonts w:ascii="Courier New" w:hAnsi="Courier New" w:cs="Courier New"/>
                <w:color w:val="080808"/>
                <w:lang w:val="hr-HR" w:eastAsia="hr-HR"/>
              </w:rPr>
              <w:t>&lt;&gt;(</w:t>
            </w:r>
            <w:proofErr w:type="spellStart"/>
            <w:r>
              <w:rPr>
                <w:rFonts w:ascii="Courier New" w:hAnsi="Courier New" w:cs="Courier New"/>
                <w:color w:val="000000"/>
                <w:lang w:val="hr-HR" w:eastAsia="hr-HR"/>
              </w:rPr>
              <w:t>KeycloakSecurityConfig</w:t>
            </w:r>
            <w:r>
              <w:rPr>
                <w:rFonts w:ascii="Courier New" w:hAnsi="Courier New" w:cs="Courier New"/>
                <w:color w:val="080808"/>
                <w:lang w:val="hr-HR" w:eastAsia="hr-HR"/>
              </w:rPr>
              <w:t>.</w:t>
            </w:r>
            <w:r>
              <w:rPr>
                <w:rFonts w:ascii="Courier New" w:hAnsi="Courier New" w:cs="Courier New"/>
                <w:i/>
                <w:iCs/>
                <w:color w:val="080808"/>
                <w:lang w:val="hr-HR" w:eastAsia="hr-HR"/>
              </w:rPr>
              <w:t>getRoles</w:t>
            </w:r>
            <w:proofErr w:type="spellEnd"/>
            <w:r>
              <w:rPr>
                <w:rFonts w:ascii="Courier New" w:hAnsi="Courier New" w:cs="Courier New"/>
                <w:color w:val="080808"/>
                <w:lang w:val="hr-HR" w:eastAsia="hr-HR"/>
              </w:rPr>
              <w:t>().</w:t>
            </w:r>
            <w:proofErr w:type="spellStart"/>
            <w:r>
              <w:rPr>
                <w:rFonts w:ascii="Courier New" w:hAnsi="Courier New" w:cs="Courier New"/>
                <w:color w:val="080808"/>
                <w:lang w:val="hr-HR" w:eastAsia="hr-HR"/>
              </w:rPr>
              <w:t>stream</w:t>
            </w:r>
            <w:proofErr w:type="spellEnd"/>
            <w:r>
              <w:rPr>
                <w:rFonts w:ascii="Courier New" w:hAnsi="Courier New" w:cs="Courier New"/>
                <w:color w:val="080808"/>
                <w:lang w:val="hr-HR" w:eastAsia="hr-HR"/>
              </w:rPr>
              <w:t>().</w:t>
            </w:r>
            <w:proofErr w:type="spellStart"/>
            <w:r>
              <w:rPr>
                <w:rFonts w:ascii="Courier New" w:hAnsi="Courier New" w:cs="Courier New"/>
                <w:color w:val="080808"/>
                <w:lang w:val="hr-HR" w:eastAsia="hr-HR"/>
              </w:rPr>
              <w:t>map</w:t>
            </w:r>
            <w:proofErr w:type="spellEnd"/>
            <w:r>
              <w:rPr>
                <w:rFonts w:ascii="Courier New" w:hAnsi="Courier New" w:cs="Courier New"/>
                <w:color w:val="080808"/>
                <w:lang w:val="hr-HR" w:eastAsia="hr-HR"/>
              </w:rPr>
              <w:t xml:space="preserve">(role -&gt; </w:t>
            </w:r>
            <w:proofErr w:type="spellStart"/>
            <w:r>
              <w:rPr>
                <w:rFonts w:ascii="Courier New" w:hAnsi="Courier New" w:cs="Courier New"/>
                <w:color w:val="080808"/>
                <w:lang w:val="hr-HR" w:eastAsia="hr-HR"/>
              </w:rPr>
              <w:t>role.toString</w:t>
            </w:r>
            <w:proofErr w:type="spellEnd"/>
            <w:r>
              <w:rPr>
                <w:rFonts w:ascii="Courier New" w:hAnsi="Courier New" w:cs="Courier New"/>
                <w:color w:val="080808"/>
                <w:lang w:val="hr-HR" w:eastAsia="hr-HR"/>
              </w:rPr>
              <w:t>().</w:t>
            </w:r>
            <w:proofErr w:type="spellStart"/>
            <w:r>
              <w:rPr>
                <w:rFonts w:ascii="Courier New" w:hAnsi="Courier New" w:cs="Courier New"/>
                <w:color w:val="080808"/>
                <w:lang w:val="hr-HR" w:eastAsia="hr-HR"/>
              </w:rPr>
              <w:t>split</w:t>
            </w:r>
            <w:proofErr w:type="spellEnd"/>
            <w:r>
              <w:rPr>
                <w:rFonts w:ascii="Courier New" w:hAnsi="Courier New" w:cs="Courier New"/>
                <w:color w:val="080808"/>
                <w:lang w:val="hr-HR" w:eastAsia="hr-HR"/>
              </w:rPr>
              <w:t>(</w:t>
            </w:r>
            <w:r>
              <w:rPr>
                <w:rFonts w:ascii="Courier New" w:hAnsi="Courier New" w:cs="Courier New"/>
                <w:color w:val="067D17"/>
                <w:lang w:val="hr-HR" w:eastAsia="hr-HR"/>
              </w:rPr>
              <w:t>"</w:t>
            </w:r>
            <w:r>
              <w:rPr>
                <w:rFonts w:ascii="Courier New" w:hAnsi="Courier New" w:cs="Courier New"/>
                <w:color w:val="067D17"/>
                <w:shd w:val="clear" w:color="auto" w:fill="EDFCED"/>
                <w:lang w:val="hr-HR" w:eastAsia="hr-HR"/>
              </w:rPr>
              <w:t>_</w:t>
            </w:r>
            <w:r>
              <w:rPr>
                <w:rFonts w:ascii="Courier New" w:hAnsi="Courier New" w:cs="Courier New"/>
                <w:color w:val="067D17"/>
                <w:lang w:val="hr-HR" w:eastAsia="hr-HR"/>
              </w:rPr>
              <w:t>"</w:t>
            </w:r>
            <w:r>
              <w:rPr>
                <w:rFonts w:ascii="Courier New" w:hAnsi="Courier New" w:cs="Courier New"/>
                <w:color w:val="080808"/>
                <w:lang w:val="hr-HR" w:eastAsia="hr-HR"/>
              </w:rPr>
              <w:t>)[</w:t>
            </w:r>
            <w:r>
              <w:rPr>
                <w:rFonts w:ascii="Courier New" w:hAnsi="Courier New" w:cs="Courier New"/>
                <w:color w:val="1750EB"/>
                <w:lang w:val="hr-HR" w:eastAsia="hr-HR"/>
              </w:rPr>
              <w:t>1</w:t>
            </w:r>
            <w:r>
              <w:rPr>
                <w:rFonts w:ascii="Courier New" w:hAnsi="Courier New" w:cs="Courier New"/>
                <w:color w:val="080808"/>
                <w:lang w:val="hr-HR" w:eastAsia="hr-HR"/>
              </w:rPr>
              <w:t>]).</w:t>
            </w:r>
            <w:proofErr w:type="spellStart"/>
            <w:r>
              <w:rPr>
                <w:rFonts w:ascii="Courier New" w:hAnsi="Courier New" w:cs="Courier New"/>
                <w:color w:val="080808"/>
                <w:lang w:val="hr-HR" w:eastAsia="hr-HR"/>
              </w:rPr>
              <w:t>toList</w:t>
            </w:r>
            <w:proofErr w:type="spellEnd"/>
            <w:r>
              <w:rPr>
                <w:rFonts w:ascii="Courier New" w:hAnsi="Courier New" w:cs="Courier New"/>
                <w:color w:val="080808"/>
                <w:lang w:val="hr-HR" w:eastAsia="hr-HR"/>
              </w:rPr>
              <w:t>());</w:t>
            </w:r>
            <w:r>
              <w:rPr>
                <w:rFonts w:ascii="Courier New" w:hAnsi="Courier New" w:cs="Courier New"/>
                <w:color w:val="080808"/>
                <w:lang w:val="hr-HR" w:eastAsia="hr-HR"/>
              </w:rPr>
              <w:br/>
            </w:r>
            <w:r>
              <w:rPr>
                <w:rFonts w:ascii="Courier New" w:hAnsi="Courier New" w:cs="Courier New"/>
                <w:color w:val="080808"/>
                <w:lang w:val="hr-HR" w:eastAsia="hr-HR"/>
              </w:rPr>
              <w:br/>
              <w:t xml:space="preserve">     </w:t>
            </w:r>
            <w:proofErr w:type="spellStart"/>
            <w:r>
              <w:rPr>
                <w:rFonts w:ascii="Courier New" w:hAnsi="Courier New" w:cs="Courier New"/>
                <w:color w:val="0033B3"/>
                <w:lang w:val="hr-HR" w:eastAsia="hr-HR"/>
              </w:rPr>
              <w:t>if</w:t>
            </w:r>
            <w:proofErr w:type="spellEnd"/>
            <w:r>
              <w:rPr>
                <w:rFonts w:ascii="Courier New" w:hAnsi="Courier New" w:cs="Courier New"/>
                <w:color w:val="0033B3"/>
                <w:lang w:val="hr-HR" w:eastAsia="hr-HR"/>
              </w:rPr>
              <w:t xml:space="preserve"> </w:t>
            </w:r>
            <w:r>
              <w:rPr>
                <w:rFonts w:ascii="Courier New" w:hAnsi="Courier New" w:cs="Courier New"/>
                <w:color w:val="080808"/>
                <w:lang w:val="hr-HR" w:eastAsia="hr-HR"/>
              </w:rPr>
              <w:t>(</w:t>
            </w:r>
            <w:proofErr w:type="spellStart"/>
            <w:r>
              <w:rPr>
                <w:rFonts w:ascii="Courier New" w:hAnsi="Courier New" w:cs="Courier New"/>
                <w:color w:val="000000"/>
                <w:lang w:val="hr-HR" w:eastAsia="hr-HR"/>
              </w:rPr>
              <w:t>rolesKeyCloak</w:t>
            </w:r>
            <w:r>
              <w:rPr>
                <w:rFonts w:ascii="Courier New" w:hAnsi="Courier New" w:cs="Courier New"/>
                <w:color w:val="080808"/>
                <w:lang w:val="hr-HR" w:eastAsia="hr-HR"/>
              </w:rPr>
              <w:t>.size</w:t>
            </w:r>
            <w:proofErr w:type="spellEnd"/>
            <w:r>
              <w:rPr>
                <w:rFonts w:ascii="Courier New" w:hAnsi="Courier New" w:cs="Courier New"/>
                <w:color w:val="080808"/>
                <w:lang w:val="hr-HR" w:eastAsia="hr-HR"/>
              </w:rPr>
              <w:t xml:space="preserve">() &lt; </w:t>
            </w:r>
            <w:r>
              <w:rPr>
                <w:rFonts w:ascii="Courier New" w:hAnsi="Courier New" w:cs="Courier New"/>
                <w:color w:val="1750EB"/>
                <w:lang w:val="hr-HR" w:eastAsia="hr-HR"/>
              </w:rPr>
              <w:t>1</w:t>
            </w:r>
            <w:r>
              <w:rPr>
                <w:rFonts w:ascii="Courier New" w:hAnsi="Courier New" w:cs="Courier New"/>
                <w:color w:val="080808"/>
                <w:lang w:val="hr-HR" w:eastAsia="hr-HR"/>
              </w:rPr>
              <w:t>) {</w:t>
            </w:r>
            <w:r>
              <w:rPr>
                <w:rFonts w:ascii="Courier New" w:hAnsi="Courier New" w:cs="Courier New"/>
                <w:color w:val="080808"/>
                <w:lang w:val="hr-HR" w:eastAsia="hr-HR"/>
              </w:rPr>
              <w:br/>
              <w:t xml:space="preserve">        </w:t>
            </w:r>
            <w:proofErr w:type="spellStart"/>
            <w:r>
              <w:rPr>
                <w:rFonts w:ascii="Courier New" w:hAnsi="Courier New" w:cs="Courier New"/>
                <w:color w:val="0033B3"/>
                <w:lang w:val="hr-HR" w:eastAsia="hr-HR"/>
              </w:rPr>
              <w:t>throw</w:t>
            </w:r>
            <w:proofErr w:type="spellEnd"/>
            <w:r>
              <w:rPr>
                <w:rFonts w:ascii="Courier New" w:hAnsi="Courier New" w:cs="Courier New"/>
                <w:color w:val="0033B3"/>
                <w:lang w:val="hr-HR" w:eastAsia="hr-HR"/>
              </w:rPr>
              <w:t xml:space="preserve"> </w:t>
            </w:r>
            <w:proofErr w:type="spellStart"/>
            <w:r>
              <w:rPr>
                <w:rFonts w:ascii="Courier New" w:hAnsi="Courier New" w:cs="Courier New"/>
                <w:color w:val="0033B3"/>
                <w:lang w:val="hr-HR" w:eastAsia="hr-HR"/>
              </w:rPr>
              <w:t>new</w:t>
            </w:r>
            <w:proofErr w:type="spellEnd"/>
            <w:r>
              <w:rPr>
                <w:rFonts w:ascii="Courier New" w:hAnsi="Courier New" w:cs="Courier New"/>
                <w:color w:val="0033B3"/>
                <w:lang w:val="hr-HR" w:eastAsia="hr-HR"/>
              </w:rPr>
              <w:t xml:space="preserve"> </w:t>
            </w:r>
            <w:proofErr w:type="spellStart"/>
            <w:r>
              <w:rPr>
                <w:rFonts w:ascii="Courier New" w:hAnsi="Courier New" w:cs="Courier New"/>
                <w:color w:val="080808"/>
                <w:lang w:val="hr-HR" w:eastAsia="hr-HR"/>
              </w:rPr>
              <w:t>NoSuchElement</w:t>
            </w:r>
            <w:proofErr w:type="spellEnd"/>
            <w:r>
              <w:rPr>
                <w:rFonts w:ascii="Courier New" w:hAnsi="Courier New" w:cs="Courier New"/>
                <w:color w:val="080808"/>
                <w:lang w:val="hr-HR" w:eastAsia="hr-HR"/>
              </w:rPr>
              <w:t>(</w:t>
            </w:r>
            <w:r>
              <w:rPr>
                <w:rFonts w:ascii="Courier New" w:hAnsi="Courier New" w:cs="Courier New"/>
                <w:color w:val="067D17"/>
                <w:lang w:val="hr-HR" w:eastAsia="hr-HR"/>
              </w:rPr>
              <w:t>"</w:t>
            </w:r>
            <w:proofErr w:type="spellStart"/>
            <w:r>
              <w:rPr>
                <w:rFonts w:ascii="Courier New" w:hAnsi="Courier New" w:cs="Courier New"/>
                <w:color w:val="067D17"/>
                <w:lang w:val="hr-HR" w:eastAsia="hr-HR"/>
              </w:rPr>
              <w:t>Not</w:t>
            </w:r>
            <w:proofErr w:type="spellEnd"/>
            <w:r>
              <w:rPr>
                <w:rFonts w:ascii="Courier New" w:hAnsi="Courier New" w:cs="Courier New"/>
                <w:color w:val="067D17"/>
                <w:lang w:val="hr-HR" w:eastAsia="hr-HR"/>
              </w:rPr>
              <w:t xml:space="preserve"> </w:t>
            </w:r>
            <w:proofErr w:type="spellStart"/>
            <w:r>
              <w:rPr>
                <w:rFonts w:ascii="Courier New" w:hAnsi="Courier New" w:cs="Courier New"/>
                <w:color w:val="067D17"/>
                <w:lang w:val="hr-HR" w:eastAsia="hr-HR"/>
              </w:rPr>
              <w:t>authorized</w:t>
            </w:r>
            <w:proofErr w:type="spellEnd"/>
            <w:r>
              <w:rPr>
                <w:rFonts w:ascii="Courier New" w:hAnsi="Courier New" w:cs="Courier New"/>
                <w:color w:val="067D17"/>
                <w:lang w:val="hr-HR" w:eastAsia="hr-HR"/>
              </w:rPr>
              <w:t>"</w:t>
            </w:r>
            <w:r>
              <w:rPr>
                <w:rFonts w:ascii="Courier New" w:hAnsi="Courier New" w:cs="Courier New"/>
                <w:color w:val="080808"/>
                <w:lang w:val="hr-HR" w:eastAsia="hr-HR"/>
              </w:rPr>
              <w:t xml:space="preserve">);              </w:t>
            </w:r>
            <w:r>
              <w:rPr>
                <w:rFonts w:ascii="Courier New" w:hAnsi="Courier New" w:cs="Courier New"/>
                <w:color w:val="080808"/>
                <w:lang w:val="hr-HR" w:eastAsia="hr-HR"/>
              </w:rPr>
              <w:br/>
              <w:t xml:space="preserve">     }</w:t>
            </w:r>
            <w:r>
              <w:rPr>
                <w:rFonts w:ascii="Courier New" w:hAnsi="Courier New" w:cs="Courier New"/>
                <w:color w:val="080808"/>
                <w:lang w:val="hr-HR" w:eastAsia="hr-HR"/>
              </w:rPr>
              <w:br/>
              <w:t xml:space="preserve">     </w:t>
            </w:r>
            <w:proofErr w:type="spellStart"/>
            <w:r>
              <w:rPr>
                <w:rFonts w:ascii="Courier New" w:hAnsi="Courier New" w:cs="Courier New"/>
                <w:color w:val="0033B3"/>
                <w:lang w:val="hr-HR" w:eastAsia="hr-HR"/>
              </w:rPr>
              <w:t>if</w:t>
            </w:r>
            <w:proofErr w:type="spellEnd"/>
            <w:r>
              <w:rPr>
                <w:rFonts w:ascii="Courier New" w:hAnsi="Courier New" w:cs="Courier New"/>
                <w:color w:val="0033B3"/>
                <w:lang w:val="hr-HR" w:eastAsia="hr-HR"/>
              </w:rPr>
              <w:t xml:space="preserve"> </w:t>
            </w:r>
            <w:r>
              <w:rPr>
                <w:rFonts w:ascii="Courier New" w:hAnsi="Courier New" w:cs="Courier New"/>
                <w:color w:val="080808"/>
                <w:lang w:val="hr-HR" w:eastAsia="hr-HR"/>
              </w:rPr>
              <w:t>(!</w:t>
            </w:r>
            <w:proofErr w:type="spellStart"/>
            <w:r>
              <w:rPr>
                <w:rFonts w:ascii="Courier New" w:hAnsi="Courier New" w:cs="Courier New"/>
                <w:color w:val="871094"/>
                <w:lang w:val="hr-HR" w:eastAsia="hr-HR"/>
              </w:rPr>
              <w:t>sceneRepository</w:t>
            </w:r>
            <w:r>
              <w:rPr>
                <w:rFonts w:ascii="Courier New" w:hAnsi="Courier New" w:cs="Courier New"/>
                <w:color w:val="080808"/>
                <w:lang w:val="hr-HR" w:eastAsia="hr-HR"/>
              </w:rPr>
              <w:t>.existsById</w:t>
            </w:r>
            <w:proofErr w:type="spellEnd"/>
            <w:r>
              <w:rPr>
                <w:rFonts w:ascii="Courier New" w:hAnsi="Courier New" w:cs="Courier New"/>
                <w:color w:val="080808"/>
                <w:lang w:val="hr-HR" w:eastAsia="hr-HR"/>
              </w:rPr>
              <w:t>(</w:t>
            </w:r>
            <w:proofErr w:type="spellStart"/>
            <w:r>
              <w:rPr>
                <w:rFonts w:ascii="Courier New" w:hAnsi="Courier New" w:cs="Courier New"/>
                <w:color w:val="080808"/>
                <w:lang w:val="hr-HR" w:eastAsia="hr-HR"/>
              </w:rPr>
              <w:t>scene.getId</w:t>
            </w:r>
            <w:proofErr w:type="spellEnd"/>
            <w:r>
              <w:rPr>
                <w:rFonts w:ascii="Courier New" w:hAnsi="Courier New" w:cs="Courier New"/>
                <w:color w:val="080808"/>
                <w:lang w:val="hr-HR" w:eastAsia="hr-HR"/>
              </w:rPr>
              <w:t>())) {</w:t>
            </w:r>
            <w:r>
              <w:rPr>
                <w:rFonts w:ascii="Courier New" w:hAnsi="Courier New" w:cs="Courier New"/>
                <w:color w:val="080808"/>
                <w:lang w:val="hr-HR" w:eastAsia="hr-HR"/>
              </w:rPr>
              <w:br/>
              <w:t xml:space="preserve">        </w:t>
            </w:r>
            <w:proofErr w:type="spellStart"/>
            <w:r>
              <w:rPr>
                <w:rFonts w:ascii="Courier New" w:hAnsi="Courier New" w:cs="Courier New"/>
                <w:color w:val="0033B3"/>
                <w:lang w:val="hr-HR" w:eastAsia="hr-HR"/>
              </w:rPr>
              <w:t>return</w:t>
            </w:r>
            <w:proofErr w:type="spellEnd"/>
            <w:r>
              <w:rPr>
                <w:rFonts w:ascii="Courier New" w:hAnsi="Courier New" w:cs="Courier New"/>
                <w:color w:val="0033B3"/>
                <w:lang w:val="hr-HR" w:eastAsia="hr-HR"/>
              </w:rPr>
              <w:t xml:space="preserve"> </w:t>
            </w:r>
            <w:proofErr w:type="spellStart"/>
            <w:r>
              <w:rPr>
                <w:rFonts w:ascii="Courier New" w:hAnsi="Courier New" w:cs="Courier New"/>
                <w:color w:val="871094"/>
                <w:lang w:val="hr-HR" w:eastAsia="hr-HR"/>
              </w:rPr>
              <w:t>sceneRepository</w:t>
            </w:r>
            <w:r>
              <w:rPr>
                <w:rFonts w:ascii="Courier New" w:hAnsi="Courier New" w:cs="Courier New"/>
                <w:color w:val="080808"/>
                <w:lang w:val="hr-HR" w:eastAsia="hr-HR"/>
              </w:rPr>
              <w:t>.save</w:t>
            </w:r>
            <w:proofErr w:type="spellEnd"/>
            <w:r>
              <w:rPr>
                <w:rFonts w:ascii="Courier New" w:hAnsi="Courier New" w:cs="Courier New"/>
                <w:color w:val="080808"/>
                <w:lang w:val="hr-HR" w:eastAsia="hr-HR"/>
              </w:rPr>
              <w:t>(scene);</w:t>
            </w:r>
            <w:r>
              <w:rPr>
                <w:rFonts w:ascii="Courier New" w:hAnsi="Courier New" w:cs="Courier New"/>
                <w:color w:val="080808"/>
                <w:lang w:val="hr-HR" w:eastAsia="hr-HR"/>
              </w:rPr>
              <w:br/>
              <w:t xml:space="preserve">     }</w:t>
            </w:r>
            <w:r>
              <w:rPr>
                <w:rFonts w:ascii="Courier New" w:hAnsi="Courier New" w:cs="Courier New"/>
                <w:color w:val="080808"/>
                <w:lang w:val="hr-HR" w:eastAsia="hr-HR"/>
              </w:rPr>
              <w:br/>
              <w:t xml:space="preserve">     </w:t>
            </w:r>
            <w:proofErr w:type="spellStart"/>
            <w:r>
              <w:rPr>
                <w:rFonts w:ascii="Courier New" w:hAnsi="Courier New" w:cs="Courier New"/>
                <w:color w:val="0033B3"/>
                <w:lang w:val="hr-HR" w:eastAsia="hr-HR"/>
              </w:rPr>
              <w:t>throw</w:t>
            </w:r>
            <w:proofErr w:type="spellEnd"/>
            <w:r>
              <w:rPr>
                <w:rFonts w:ascii="Courier New" w:hAnsi="Courier New" w:cs="Courier New"/>
                <w:color w:val="0033B3"/>
                <w:lang w:val="hr-HR" w:eastAsia="hr-HR"/>
              </w:rPr>
              <w:t xml:space="preserve"> </w:t>
            </w:r>
            <w:proofErr w:type="spellStart"/>
            <w:r>
              <w:rPr>
                <w:rFonts w:ascii="Courier New" w:hAnsi="Courier New" w:cs="Courier New"/>
                <w:color w:val="0033B3"/>
                <w:lang w:val="hr-HR" w:eastAsia="hr-HR"/>
              </w:rPr>
              <w:t>new</w:t>
            </w:r>
            <w:proofErr w:type="spellEnd"/>
            <w:r>
              <w:rPr>
                <w:rFonts w:ascii="Courier New" w:hAnsi="Courier New" w:cs="Courier New"/>
                <w:color w:val="0033B3"/>
                <w:lang w:val="hr-HR" w:eastAsia="hr-HR"/>
              </w:rPr>
              <w:t xml:space="preserve"> </w:t>
            </w:r>
            <w:proofErr w:type="spellStart"/>
            <w:r>
              <w:rPr>
                <w:rFonts w:ascii="Courier New" w:hAnsi="Courier New" w:cs="Courier New"/>
                <w:color w:val="080808"/>
                <w:lang w:val="hr-HR" w:eastAsia="hr-HR"/>
              </w:rPr>
              <w:t>NoSuchElement</w:t>
            </w:r>
            <w:proofErr w:type="spellEnd"/>
            <w:r>
              <w:rPr>
                <w:rFonts w:ascii="Courier New" w:hAnsi="Courier New" w:cs="Courier New"/>
                <w:color w:val="080808"/>
                <w:lang w:val="hr-HR" w:eastAsia="hr-HR"/>
              </w:rPr>
              <w:t>(</w:t>
            </w:r>
            <w:r>
              <w:rPr>
                <w:rFonts w:ascii="Courier New" w:hAnsi="Courier New" w:cs="Courier New"/>
                <w:color w:val="067D17"/>
                <w:lang w:val="hr-HR" w:eastAsia="hr-HR"/>
              </w:rPr>
              <w:t xml:space="preserve">"Scene " </w:t>
            </w:r>
            <w:r>
              <w:rPr>
                <w:rFonts w:ascii="Courier New" w:hAnsi="Courier New" w:cs="Courier New"/>
                <w:color w:val="080808"/>
                <w:lang w:val="hr-HR" w:eastAsia="hr-HR"/>
              </w:rPr>
              <w:t xml:space="preserve">+ </w:t>
            </w:r>
            <w:proofErr w:type="spellStart"/>
            <w:r>
              <w:rPr>
                <w:rFonts w:ascii="Courier New" w:hAnsi="Courier New" w:cs="Courier New"/>
                <w:color w:val="080808"/>
                <w:lang w:val="hr-HR" w:eastAsia="hr-HR"/>
              </w:rPr>
              <w:t>scene.getId</w:t>
            </w:r>
            <w:proofErr w:type="spellEnd"/>
            <w:r>
              <w:rPr>
                <w:rFonts w:ascii="Courier New" w:hAnsi="Courier New" w:cs="Courier New"/>
                <w:color w:val="080808"/>
                <w:lang w:val="hr-HR" w:eastAsia="hr-HR"/>
              </w:rPr>
              <w:t xml:space="preserve">() + </w:t>
            </w:r>
            <w:r>
              <w:rPr>
                <w:rFonts w:ascii="Courier New" w:hAnsi="Courier New" w:cs="Courier New"/>
                <w:color w:val="067D17"/>
                <w:lang w:val="hr-HR" w:eastAsia="hr-HR"/>
              </w:rPr>
              <w:t xml:space="preserve">" </w:t>
            </w:r>
            <w:proofErr w:type="spellStart"/>
            <w:r>
              <w:rPr>
                <w:rFonts w:ascii="Courier New" w:hAnsi="Courier New" w:cs="Courier New"/>
                <w:color w:val="067D17"/>
                <w:lang w:val="hr-HR" w:eastAsia="hr-HR"/>
              </w:rPr>
              <w:t>already</w:t>
            </w:r>
            <w:proofErr w:type="spellEnd"/>
            <w:r>
              <w:rPr>
                <w:rFonts w:ascii="Courier New" w:hAnsi="Courier New" w:cs="Courier New"/>
                <w:color w:val="067D17"/>
                <w:lang w:val="hr-HR" w:eastAsia="hr-HR"/>
              </w:rPr>
              <w:t xml:space="preserve"> </w:t>
            </w:r>
            <w:proofErr w:type="spellStart"/>
            <w:r>
              <w:rPr>
                <w:rFonts w:ascii="Courier New" w:hAnsi="Courier New" w:cs="Courier New"/>
                <w:color w:val="067D17"/>
                <w:lang w:val="hr-HR" w:eastAsia="hr-HR"/>
              </w:rPr>
              <w:t>exists</w:t>
            </w:r>
            <w:proofErr w:type="spellEnd"/>
            <w:r>
              <w:rPr>
                <w:rFonts w:ascii="Courier New" w:hAnsi="Courier New" w:cs="Courier New"/>
                <w:color w:val="067D17"/>
                <w:lang w:val="hr-HR" w:eastAsia="hr-HR"/>
              </w:rPr>
              <w:t>!"</w:t>
            </w:r>
            <w:r>
              <w:rPr>
                <w:rFonts w:ascii="Courier New" w:hAnsi="Courier New" w:cs="Courier New"/>
                <w:color w:val="080808"/>
                <w:lang w:val="hr-HR" w:eastAsia="hr-HR"/>
              </w:rPr>
              <w:t xml:space="preserve">);    </w:t>
            </w:r>
            <w:r>
              <w:rPr>
                <w:rFonts w:ascii="Courier New" w:hAnsi="Courier New" w:cs="Courier New"/>
                <w:color w:val="080808"/>
                <w:lang w:val="hr-HR" w:eastAsia="hr-HR"/>
              </w:rPr>
              <w:br/>
              <w:t>}</w:t>
            </w:r>
          </w:p>
        </w:tc>
      </w:tr>
    </w:tbl>
    <w:p w14:paraId="42954E77" w14:textId="77777777" w:rsidR="005C0CF2" w:rsidRDefault="005C0CF2">
      <w:pPr>
        <w:pStyle w:val="BodyText"/>
        <w:keepNext/>
        <w:rPr>
          <w:lang w:val="hr-HR"/>
        </w:rPr>
      </w:pPr>
    </w:p>
    <w:p w14:paraId="74F013E7" w14:textId="77777777" w:rsidR="005C0CF2" w:rsidRDefault="00000000">
      <w:pPr>
        <w:pStyle w:val="BodyText"/>
        <w:keepNext/>
        <w:rPr>
          <w:lang w:val="hr-HR"/>
        </w:rPr>
      </w:pPr>
      <w:r>
        <w:rPr>
          <w:lang w:val="hr-HR"/>
        </w:rPr>
        <w:t xml:space="preserve">Budući da su uloge spremljene u </w:t>
      </w:r>
      <w:proofErr w:type="spellStart"/>
      <w:r>
        <w:rPr>
          <w:lang w:val="hr-HR"/>
        </w:rPr>
        <w:t>Keycloak</w:t>
      </w:r>
      <w:proofErr w:type="spellEnd"/>
      <w:r>
        <w:rPr>
          <w:lang w:val="hr-HR"/>
        </w:rPr>
        <w:t xml:space="preserve"> te da bi se mogla izvršiti autorizacija korisnika i njihovih uloga, navedenim isječkom </w:t>
      </w:r>
      <w:proofErr w:type="spellStart"/>
      <w:r>
        <w:rPr>
          <w:lang w:val="hr-HR"/>
        </w:rPr>
        <w:t>kȏda</w:t>
      </w:r>
      <w:proofErr w:type="spellEnd"/>
      <w:r>
        <w:rPr>
          <w:lang w:val="hr-HR"/>
        </w:rPr>
        <w:t xml:space="preserve"> dohvaćaju se uloge te se koristeći </w:t>
      </w:r>
      <w:proofErr w:type="spellStart"/>
      <w:r>
        <w:rPr>
          <w:i/>
          <w:iCs/>
          <w:lang w:val="hr-HR"/>
        </w:rPr>
        <w:t>map</w:t>
      </w:r>
      <w:proofErr w:type="spellEnd"/>
      <w:r>
        <w:rPr>
          <w:i/>
          <w:iCs/>
          <w:lang w:val="hr-HR"/>
        </w:rPr>
        <w:t>()</w:t>
      </w:r>
      <w:r>
        <w:rPr>
          <w:lang w:val="hr-HR"/>
        </w:rPr>
        <w:t xml:space="preserve"> funkciju spremaju u listu. Funkcija </w:t>
      </w:r>
      <w:proofErr w:type="spellStart"/>
      <w:r>
        <w:rPr>
          <w:i/>
          <w:iCs/>
          <w:lang w:val="hr-HR"/>
        </w:rPr>
        <w:t>AddSceneAuthorize</w:t>
      </w:r>
      <w:proofErr w:type="spellEnd"/>
      <w:r>
        <w:rPr>
          <w:lang w:val="hr-HR"/>
        </w:rPr>
        <w:t xml:space="preserve"> sprema scene u bazu podataka koristeći sloj </w:t>
      </w:r>
      <w:proofErr w:type="spellStart"/>
      <w:r>
        <w:rPr>
          <w:i/>
          <w:iCs/>
          <w:lang w:val="hr-HR"/>
        </w:rPr>
        <w:t>Repository</w:t>
      </w:r>
      <w:proofErr w:type="spellEnd"/>
      <w:r>
        <w:rPr>
          <w:lang w:val="hr-HR"/>
        </w:rPr>
        <w:t>, provjeravajući ispravnost uloga.</w:t>
      </w:r>
    </w:p>
    <w:p w14:paraId="39387B9B" w14:textId="77777777" w:rsidR="005C0CF2" w:rsidRDefault="00000000">
      <w:pPr>
        <w:pStyle w:val="BodyText"/>
        <w:keepNext/>
        <w:rPr>
          <w:lang w:val="hr-HR"/>
        </w:rPr>
      </w:pPr>
      <w:r>
        <w:br/>
      </w:r>
      <w:r>
        <w:rPr>
          <w:lang w:val="hr-HR"/>
        </w:rPr>
        <w:t xml:space="preserve">Komunikacija s bazom podataka radi preko sloja </w:t>
      </w:r>
      <w:proofErr w:type="spellStart"/>
      <w:r>
        <w:rPr>
          <w:i/>
          <w:iCs/>
          <w:lang w:val="hr-HR"/>
        </w:rPr>
        <w:t>Repository</w:t>
      </w:r>
      <w:proofErr w:type="spellEnd"/>
      <w:r>
        <w:rPr>
          <w:lang w:val="hr-HR"/>
        </w:rPr>
        <w:t xml:space="preserve">, a unutar toga su ostvarene i usluge JDBC i JPA. Korištena baza podataka je relacijska </w:t>
      </w:r>
      <w:proofErr w:type="spellStart"/>
      <w:r>
        <w:rPr>
          <w:lang w:val="hr-HR"/>
        </w:rPr>
        <w:t>PostgreSQL</w:t>
      </w:r>
      <w:proofErr w:type="spellEnd"/>
      <w:r>
        <w:rPr>
          <w:lang w:val="hr-HR"/>
        </w:rPr>
        <w:t xml:space="preserve"> te su u aplikaciji korišteni slični razredi kao i za sloj </w:t>
      </w:r>
      <w:proofErr w:type="spellStart"/>
      <w:r>
        <w:rPr>
          <w:i/>
          <w:iCs/>
          <w:lang w:val="hr-HR"/>
        </w:rPr>
        <w:t>Controller</w:t>
      </w:r>
      <w:proofErr w:type="spellEnd"/>
      <w:r>
        <w:rPr>
          <w:lang w:val="hr-HR"/>
        </w:rPr>
        <w:t xml:space="preserve">: </w:t>
      </w:r>
      <w:proofErr w:type="spellStart"/>
      <w:r>
        <w:rPr>
          <w:i/>
          <w:iCs/>
          <w:lang w:val="hr-HR"/>
        </w:rPr>
        <w:t>SceneRepository</w:t>
      </w:r>
      <w:proofErr w:type="spellEnd"/>
      <w:r>
        <w:rPr>
          <w:lang w:val="hr-HR"/>
        </w:rPr>
        <w:t xml:space="preserve"> i </w:t>
      </w:r>
      <w:proofErr w:type="spellStart"/>
      <w:r>
        <w:rPr>
          <w:i/>
          <w:iCs/>
          <w:lang w:val="hr-HR"/>
        </w:rPr>
        <w:t>TagRepository</w:t>
      </w:r>
      <w:proofErr w:type="spellEnd"/>
      <w:r>
        <w:rPr>
          <w:lang w:val="hr-HR"/>
        </w:rPr>
        <w:t xml:space="preserve">. Iako se naredbe u tim razredima mogu napisati bez njih, korištenjem sloja </w:t>
      </w:r>
      <w:proofErr w:type="spellStart"/>
      <w:r>
        <w:rPr>
          <w:i/>
          <w:iCs/>
          <w:lang w:val="hr-HR"/>
        </w:rPr>
        <w:t>Repository</w:t>
      </w:r>
      <w:proofErr w:type="spellEnd"/>
      <w:r>
        <w:rPr>
          <w:lang w:val="hr-HR"/>
        </w:rPr>
        <w:t>, teret dohvata podataka pada na bazu podataka.</w:t>
      </w:r>
    </w:p>
    <w:p w14:paraId="46EAB85C" w14:textId="77777777" w:rsidR="005C0CF2" w:rsidRDefault="005C0CF2">
      <w:pPr>
        <w:pStyle w:val="BodyText"/>
        <w:keepNext/>
        <w:rPr>
          <w:lang w:val="hr-HR"/>
        </w:rPr>
      </w:pPr>
    </w:p>
    <w:tbl>
      <w:tblPr>
        <w:tblStyle w:val="TableGrid"/>
        <w:tblW w:w="8630" w:type="dxa"/>
        <w:tblInd w:w="720" w:type="dxa"/>
        <w:tblLayout w:type="fixed"/>
        <w:tblLook w:val="04A0" w:firstRow="1" w:lastRow="0" w:firstColumn="1" w:lastColumn="0" w:noHBand="0" w:noVBand="1"/>
      </w:tblPr>
      <w:tblGrid>
        <w:gridCol w:w="8630"/>
      </w:tblGrid>
      <w:tr w:rsidR="005C0CF2" w14:paraId="25F94375" w14:textId="77777777">
        <w:tc>
          <w:tcPr>
            <w:tcW w:w="8630" w:type="dxa"/>
          </w:tcPr>
          <w:p w14:paraId="35AF6D1A" w14:textId="77777777" w:rsidR="005C0CF2"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color w:val="9E880D"/>
                <w:lang w:val="hr-HR" w:eastAsia="hr-HR"/>
              </w:rPr>
            </w:pPr>
            <w:r>
              <w:rPr>
                <w:rFonts w:ascii="Courier New" w:hAnsi="Courier New" w:cs="Courier New"/>
                <w:b/>
                <w:bCs/>
                <w:color w:val="000000" w:themeColor="text1"/>
                <w:lang w:val="hr-HR" w:eastAsia="hr-HR"/>
              </w:rPr>
              <w:t>SceneRepository.java</w:t>
            </w:r>
          </w:p>
        </w:tc>
      </w:tr>
      <w:tr w:rsidR="005C0CF2" w14:paraId="47C8C596" w14:textId="77777777">
        <w:tc>
          <w:tcPr>
            <w:tcW w:w="8630" w:type="dxa"/>
          </w:tcPr>
          <w:p w14:paraId="669D9E24" w14:textId="77777777" w:rsidR="005C0CF2"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80808"/>
                <w:lang w:val="hr-HR" w:eastAsia="hr-HR"/>
              </w:rPr>
            </w:pPr>
            <w:r>
              <w:rPr>
                <w:rFonts w:ascii="Courier New" w:hAnsi="Courier New" w:cs="Courier New"/>
                <w:color w:val="9E880D"/>
                <w:lang w:val="hr-HR" w:eastAsia="hr-HR"/>
              </w:rPr>
              <w:t>@Query</w:t>
            </w:r>
            <w:r>
              <w:rPr>
                <w:rFonts w:ascii="Courier New" w:hAnsi="Courier New" w:cs="Courier New"/>
                <w:color w:val="080808"/>
                <w:lang w:val="hr-HR" w:eastAsia="hr-HR"/>
              </w:rPr>
              <w:t>(value=</w:t>
            </w:r>
            <w:r>
              <w:rPr>
                <w:rFonts w:ascii="Courier New" w:hAnsi="Courier New" w:cs="Courier New"/>
                <w:color w:val="067D17"/>
                <w:lang w:val="hr-HR" w:eastAsia="hr-HR"/>
              </w:rPr>
              <w:t xml:space="preserve">"SELECT scene.* FROM ROLE INNER JOIN scene ON </w:t>
            </w:r>
            <w:proofErr w:type="spellStart"/>
            <w:r>
              <w:rPr>
                <w:rFonts w:ascii="Courier New" w:hAnsi="Courier New" w:cs="Courier New"/>
                <w:color w:val="067D17"/>
                <w:lang w:val="hr-HR" w:eastAsia="hr-HR"/>
              </w:rPr>
              <w:t>role.scene_id</w:t>
            </w:r>
            <w:proofErr w:type="spellEnd"/>
            <w:r>
              <w:rPr>
                <w:rFonts w:ascii="Courier New" w:hAnsi="Courier New" w:cs="Courier New"/>
                <w:color w:val="067D17"/>
                <w:lang w:val="hr-HR" w:eastAsia="hr-HR"/>
              </w:rPr>
              <w:t xml:space="preserve"> = scene.id WHERE role.name IN :</w:t>
            </w:r>
            <w:proofErr w:type="spellStart"/>
            <w:r>
              <w:rPr>
                <w:rFonts w:ascii="Courier New" w:hAnsi="Courier New" w:cs="Courier New"/>
                <w:color w:val="067D17"/>
                <w:lang w:val="hr-HR" w:eastAsia="hr-HR"/>
              </w:rPr>
              <w:t>roles</w:t>
            </w:r>
            <w:proofErr w:type="spellEnd"/>
            <w:r>
              <w:rPr>
                <w:rFonts w:ascii="Courier New" w:hAnsi="Courier New" w:cs="Courier New"/>
                <w:color w:val="067D17"/>
                <w:lang w:val="hr-HR" w:eastAsia="hr-HR"/>
              </w:rPr>
              <w:t>"</w:t>
            </w:r>
            <w:r>
              <w:rPr>
                <w:rFonts w:ascii="Courier New" w:hAnsi="Courier New" w:cs="Courier New"/>
                <w:color w:val="080808"/>
                <w:lang w:val="hr-HR" w:eastAsia="hr-HR"/>
              </w:rPr>
              <w:t xml:space="preserve">, </w:t>
            </w:r>
            <w:proofErr w:type="spellStart"/>
            <w:r>
              <w:rPr>
                <w:rFonts w:ascii="Courier New" w:hAnsi="Courier New" w:cs="Courier New"/>
                <w:color w:val="080808"/>
                <w:lang w:val="hr-HR" w:eastAsia="hr-HR"/>
              </w:rPr>
              <w:t>nativeQuery</w:t>
            </w:r>
            <w:proofErr w:type="spellEnd"/>
            <w:r>
              <w:rPr>
                <w:rFonts w:ascii="Courier New" w:hAnsi="Courier New" w:cs="Courier New"/>
                <w:color w:val="080808"/>
                <w:lang w:val="hr-HR" w:eastAsia="hr-HR"/>
              </w:rPr>
              <w:t xml:space="preserve"> = </w:t>
            </w:r>
            <w:proofErr w:type="spellStart"/>
            <w:r>
              <w:rPr>
                <w:rFonts w:ascii="Courier New" w:hAnsi="Courier New" w:cs="Courier New"/>
                <w:color w:val="0033B3"/>
                <w:lang w:val="hr-HR" w:eastAsia="hr-HR"/>
              </w:rPr>
              <w:t>true</w:t>
            </w:r>
            <w:proofErr w:type="spellEnd"/>
            <w:r>
              <w:rPr>
                <w:rFonts w:ascii="Courier New" w:hAnsi="Courier New" w:cs="Courier New"/>
                <w:color w:val="080808"/>
                <w:lang w:val="hr-HR" w:eastAsia="hr-HR"/>
              </w:rPr>
              <w:t>)</w:t>
            </w:r>
            <w:r>
              <w:rPr>
                <w:rFonts w:ascii="Courier New" w:hAnsi="Courier New" w:cs="Courier New"/>
                <w:color w:val="080808"/>
                <w:lang w:val="hr-HR" w:eastAsia="hr-HR"/>
              </w:rPr>
              <w:br/>
            </w:r>
            <w:proofErr w:type="spellStart"/>
            <w:r>
              <w:rPr>
                <w:rFonts w:ascii="Courier New" w:hAnsi="Courier New" w:cs="Courier New"/>
                <w:color w:val="000000"/>
                <w:lang w:val="hr-HR" w:eastAsia="hr-HR"/>
              </w:rPr>
              <w:lastRenderedPageBreak/>
              <w:t>Collection</w:t>
            </w:r>
            <w:proofErr w:type="spellEnd"/>
            <w:r>
              <w:rPr>
                <w:rFonts w:ascii="Courier New" w:hAnsi="Courier New" w:cs="Courier New"/>
                <w:color w:val="080808"/>
                <w:lang w:val="hr-HR" w:eastAsia="hr-HR"/>
              </w:rPr>
              <w:t>&lt;</w:t>
            </w:r>
            <w:r>
              <w:rPr>
                <w:rFonts w:ascii="Courier New" w:hAnsi="Courier New" w:cs="Courier New"/>
                <w:color w:val="000000"/>
                <w:lang w:val="hr-HR" w:eastAsia="hr-HR"/>
              </w:rPr>
              <w:t>Scene</w:t>
            </w:r>
            <w:r>
              <w:rPr>
                <w:rFonts w:ascii="Courier New" w:hAnsi="Courier New" w:cs="Courier New"/>
                <w:color w:val="080808"/>
                <w:lang w:val="hr-HR" w:eastAsia="hr-HR"/>
              </w:rPr>
              <w:t xml:space="preserve">&gt; </w:t>
            </w:r>
            <w:proofErr w:type="spellStart"/>
            <w:r>
              <w:rPr>
                <w:rFonts w:ascii="Courier New" w:hAnsi="Courier New" w:cs="Courier New"/>
                <w:color w:val="00627A"/>
                <w:lang w:val="hr-HR" w:eastAsia="hr-HR"/>
              </w:rPr>
              <w:t>dobijSceneSOvimRolama</w:t>
            </w:r>
            <w:proofErr w:type="spellEnd"/>
            <w:r>
              <w:rPr>
                <w:rFonts w:ascii="Courier New" w:hAnsi="Courier New" w:cs="Courier New"/>
                <w:color w:val="080808"/>
                <w:lang w:val="hr-HR" w:eastAsia="hr-HR"/>
              </w:rPr>
              <w:t>(</w:t>
            </w:r>
            <w:r>
              <w:rPr>
                <w:rFonts w:ascii="Courier New" w:hAnsi="Courier New" w:cs="Courier New"/>
                <w:color w:val="9E880D"/>
                <w:lang w:val="hr-HR" w:eastAsia="hr-HR"/>
              </w:rPr>
              <w:t>@Param</w:t>
            </w:r>
            <w:r>
              <w:rPr>
                <w:rFonts w:ascii="Courier New" w:hAnsi="Courier New" w:cs="Courier New"/>
                <w:color w:val="080808"/>
                <w:lang w:val="hr-HR" w:eastAsia="hr-HR"/>
              </w:rPr>
              <w:t>(</w:t>
            </w:r>
            <w:r>
              <w:rPr>
                <w:rFonts w:ascii="Courier New" w:hAnsi="Courier New" w:cs="Courier New"/>
                <w:color w:val="067D17"/>
                <w:lang w:val="hr-HR" w:eastAsia="hr-HR"/>
              </w:rPr>
              <w:t>"roles"</w:t>
            </w:r>
            <w:r>
              <w:rPr>
                <w:rFonts w:ascii="Courier New" w:hAnsi="Courier New" w:cs="Courier New"/>
                <w:color w:val="080808"/>
                <w:lang w:val="hr-HR" w:eastAsia="hr-HR"/>
              </w:rPr>
              <w:t xml:space="preserve">) </w:t>
            </w:r>
            <w:proofErr w:type="spellStart"/>
            <w:r>
              <w:rPr>
                <w:rFonts w:ascii="Courier New" w:hAnsi="Courier New" w:cs="Courier New"/>
                <w:color w:val="000000"/>
                <w:lang w:val="hr-HR" w:eastAsia="hr-HR"/>
              </w:rPr>
              <w:t>Collection</w:t>
            </w:r>
            <w:proofErr w:type="spellEnd"/>
            <w:r>
              <w:rPr>
                <w:rFonts w:ascii="Courier New" w:hAnsi="Courier New" w:cs="Courier New"/>
                <w:color w:val="080808"/>
                <w:lang w:val="hr-HR" w:eastAsia="hr-HR"/>
              </w:rPr>
              <w:t>&lt;</w:t>
            </w:r>
            <w:proofErr w:type="spellStart"/>
            <w:r>
              <w:rPr>
                <w:rFonts w:ascii="Courier New" w:hAnsi="Courier New" w:cs="Courier New"/>
                <w:color w:val="000000"/>
                <w:lang w:val="hr-HR" w:eastAsia="hr-HR"/>
              </w:rPr>
              <w:t>String</w:t>
            </w:r>
            <w:proofErr w:type="spellEnd"/>
            <w:r>
              <w:rPr>
                <w:rFonts w:ascii="Courier New" w:hAnsi="Courier New" w:cs="Courier New"/>
                <w:color w:val="080808"/>
                <w:lang w:val="hr-HR" w:eastAsia="hr-HR"/>
              </w:rPr>
              <w:t xml:space="preserve">&gt; </w:t>
            </w:r>
            <w:proofErr w:type="spellStart"/>
            <w:r>
              <w:rPr>
                <w:rFonts w:ascii="Courier New" w:hAnsi="Courier New" w:cs="Courier New"/>
                <w:color w:val="080808"/>
                <w:lang w:val="hr-HR" w:eastAsia="hr-HR"/>
              </w:rPr>
              <w:t>roles</w:t>
            </w:r>
            <w:proofErr w:type="spellEnd"/>
            <w:r>
              <w:rPr>
                <w:rFonts w:ascii="Courier New" w:hAnsi="Courier New" w:cs="Courier New"/>
                <w:color w:val="080808"/>
                <w:lang w:val="hr-HR" w:eastAsia="hr-HR"/>
              </w:rPr>
              <w:t>);</w:t>
            </w:r>
            <w:r>
              <w:rPr>
                <w:rFonts w:ascii="Courier New" w:hAnsi="Courier New" w:cs="Courier New"/>
                <w:color w:val="080808"/>
                <w:lang w:val="hr-HR" w:eastAsia="hr-HR"/>
              </w:rPr>
              <w:br/>
            </w:r>
            <w:r>
              <w:rPr>
                <w:rFonts w:ascii="Courier New" w:hAnsi="Courier New" w:cs="Courier New"/>
                <w:color w:val="080808"/>
                <w:lang w:val="hr-HR" w:eastAsia="hr-HR"/>
              </w:rPr>
              <w:br/>
            </w:r>
            <w:r>
              <w:rPr>
                <w:rFonts w:ascii="Courier New" w:hAnsi="Courier New" w:cs="Courier New"/>
                <w:color w:val="9E880D"/>
                <w:lang w:val="hr-HR" w:eastAsia="hr-HR"/>
              </w:rPr>
              <w:t>@Query</w:t>
            </w:r>
            <w:r>
              <w:rPr>
                <w:rFonts w:ascii="Courier New" w:hAnsi="Courier New" w:cs="Courier New"/>
                <w:color w:val="080808"/>
                <w:lang w:val="hr-HR" w:eastAsia="hr-HR"/>
              </w:rPr>
              <w:t>(value=</w:t>
            </w:r>
            <w:r>
              <w:rPr>
                <w:rFonts w:ascii="Courier New" w:hAnsi="Courier New" w:cs="Courier New"/>
                <w:color w:val="067D17"/>
                <w:lang w:val="hr-HR" w:eastAsia="hr-HR"/>
              </w:rPr>
              <w:t xml:space="preserve">"SELECT scene.* FROM ROLE INNER JOIN scene ON </w:t>
            </w:r>
            <w:proofErr w:type="spellStart"/>
            <w:r>
              <w:rPr>
                <w:rFonts w:ascii="Courier New" w:hAnsi="Courier New" w:cs="Courier New"/>
                <w:color w:val="067D17"/>
                <w:lang w:val="hr-HR" w:eastAsia="hr-HR"/>
              </w:rPr>
              <w:t>role.scene_id</w:t>
            </w:r>
            <w:proofErr w:type="spellEnd"/>
            <w:r>
              <w:rPr>
                <w:rFonts w:ascii="Courier New" w:hAnsi="Courier New" w:cs="Courier New"/>
                <w:color w:val="067D17"/>
                <w:lang w:val="hr-HR" w:eastAsia="hr-HR"/>
              </w:rPr>
              <w:t xml:space="preserve"> = scene.id WHERE role.name IN ?1 AND scene.id = ?2"</w:t>
            </w:r>
            <w:r>
              <w:rPr>
                <w:rFonts w:ascii="Courier New" w:hAnsi="Courier New" w:cs="Courier New"/>
                <w:color w:val="080808"/>
                <w:lang w:val="hr-HR" w:eastAsia="hr-HR"/>
              </w:rPr>
              <w:t xml:space="preserve">, </w:t>
            </w:r>
            <w:proofErr w:type="spellStart"/>
            <w:r>
              <w:rPr>
                <w:rFonts w:ascii="Courier New" w:hAnsi="Courier New" w:cs="Courier New"/>
                <w:color w:val="080808"/>
                <w:lang w:val="hr-HR" w:eastAsia="hr-HR"/>
              </w:rPr>
              <w:t>nativeQuery</w:t>
            </w:r>
            <w:proofErr w:type="spellEnd"/>
            <w:r>
              <w:rPr>
                <w:rFonts w:ascii="Courier New" w:hAnsi="Courier New" w:cs="Courier New"/>
                <w:color w:val="080808"/>
                <w:lang w:val="hr-HR" w:eastAsia="hr-HR"/>
              </w:rPr>
              <w:t xml:space="preserve"> = </w:t>
            </w:r>
            <w:proofErr w:type="spellStart"/>
            <w:r>
              <w:rPr>
                <w:rFonts w:ascii="Courier New" w:hAnsi="Courier New" w:cs="Courier New"/>
                <w:color w:val="0033B3"/>
                <w:lang w:val="hr-HR" w:eastAsia="hr-HR"/>
              </w:rPr>
              <w:t>true</w:t>
            </w:r>
            <w:proofErr w:type="spellEnd"/>
            <w:r>
              <w:rPr>
                <w:rFonts w:ascii="Courier New" w:hAnsi="Courier New" w:cs="Courier New"/>
                <w:color w:val="080808"/>
                <w:lang w:val="hr-HR" w:eastAsia="hr-HR"/>
              </w:rPr>
              <w:t>)</w:t>
            </w:r>
            <w:r>
              <w:rPr>
                <w:rFonts w:ascii="Courier New" w:hAnsi="Courier New" w:cs="Courier New"/>
                <w:color w:val="080808"/>
                <w:lang w:val="hr-HR" w:eastAsia="hr-HR"/>
              </w:rPr>
              <w:br/>
            </w:r>
            <w:r>
              <w:rPr>
                <w:rFonts w:ascii="Courier New" w:hAnsi="Courier New" w:cs="Courier New"/>
                <w:color w:val="000000"/>
                <w:lang w:val="hr-HR" w:eastAsia="hr-HR"/>
              </w:rPr>
              <w:t xml:space="preserve">Scene </w:t>
            </w:r>
            <w:proofErr w:type="spellStart"/>
            <w:r>
              <w:rPr>
                <w:rFonts w:ascii="Courier New" w:hAnsi="Courier New" w:cs="Courier New"/>
                <w:color w:val="00627A"/>
                <w:lang w:val="hr-HR" w:eastAsia="hr-HR"/>
              </w:rPr>
              <w:t>dobijSceneSOvimRolamaiID</w:t>
            </w:r>
            <w:proofErr w:type="spellEnd"/>
            <w:r>
              <w:rPr>
                <w:rFonts w:ascii="Courier New" w:hAnsi="Courier New" w:cs="Courier New"/>
                <w:color w:val="080808"/>
                <w:lang w:val="hr-HR" w:eastAsia="hr-HR"/>
              </w:rPr>
              <w:t>(</w:t>
            </w:r>
            <w:proofErr w:type="spellStart"/>
            <w:r>
              <w:rPr>
                <w:rFonts w:ascii="Courier New" w:hAnsi="Courier New" w:cs="Courier New"/>
                <w:color w:val="000000"/>
                <w:lang w:val="hr-HR" w:eastAsia="hr-HR"/>
              </w:rPr>
              <w:t>Collection</w:t>
            </w:r>
            <w:proofErr w:type="spellEnd"/>
            <w:r>
              <w:rPr>
                <w:rFonts w:ascii="Courier New" w:hAnsi="Courier New" w:cs="Courier New"/>
                <w:color w:val="080808"/>
                <w:lang w:val="hr-HR" w:eastAsia="hr-HR"/>
              </w:rPr>
              <w:t>&lt;</w:t>
            </w:r>
            <w:proofErr w:type="spellStart"/>
            <w:r>
              <w:rPr>
                <w:rFonts w:ascii="Courier New" w:hAnsi="Courier New" w:cs="Courier New"/>
                <w:color w:val="000000"/>
                <w:lang w:val="hr-HR" w:eastAsia="hr-HR"/>
              </w:rPr>
              <w:t>String</w:t>
            </w:r>
            <w:proofErr w:type="spellEnd"/>
            <w:r>
              <w:rPr>
                <w:rFonts w:ascii="Courier New" w:hAnsi="Courier New" w:cs="Courier New"/>
                <w:color w:val="080808"/>
                <w:lang w:val="hr-HR" w:eastAsia="hr-HR"/>
              </w:rPr>
              <w:t xml:space="preserve">&gt; </w:t>
            </w:r>
            <w:proofErr w:type="spellStart"/>
            <w:r>
              <w:rPr>
                <w:rFonts w:ascii="Courier New" w:hAnsi="Courier New" w:cs="Courier New"/>
                <w:color w:val="080808"/>
                <w:lang w:val="hr-HR" w:eastAsia="hr-HR"/>
              </w:rPr>
              <w:t>roles</w:t>
            </w:r>
            <w:proofErr w:type="spellEnd"/>
            <w:r>
              <w:rPr>
                <w:rFonts w:ascii="Courier New" w:hAnsi="Courier New" w:cs="Courier New"/>
                <w:color w:val="080808"/>
                <w:lang w:val="hr-HR" w:eastAsia="hr-HR"/>
              </w:rPr>
              <w:t xml:space="preserve">, </w:t>
            </w:r>
            <w:proofErr w:type="spellStart"/>
            <w:r>
              <w:rPr>
                <w:rFonts w:ascii="Courier New" w:hAnsi="Courier New" w:cs="Courier New"/>
                <w:color w:val="000000"/>
                <w:lang w:val="hr-HR" w:eastAsia="hr-HR"/>
              </w:rPr>
              <w:t>Long</w:t>
            </w:r>
            <w:proofErr w:type="spellEnd"/>
            <w:r>
              <w:rPr>
                <w:rFonts w:ascii="Courier New" w:hAnsi="Courier New" w:cs="Courier New"/>
                <w:color w:val="000000"/>
                <w:lang w:val="hr-HR" w:eastAsia="hr-HR"/>
              </w:rPr>
              <w:t xml:space="preserve"> </w:t>
            </w:r>
            <w:proofErr w:type="spellStart"/>
            <w:r>
              <w:rPr>
                <w:rFonts w:ascii="Courier New" w:hAnsi="Courier New" w:cs="Courier New"/>
                <w:color w:val="080808"/>
                <w:lang w:val="hr-HR" w:eastAsia="hr-HR"/>
              </w:rPr>
              <w:t>findID</w:t>
            </w:r>
            <w:proofErr w:type="spellEnd"/>
            <w:r>
              <w:rPr>
                <w:rFonts w:ascii="Courier New" w:hAnsi="Courier New" w:cs="Courier New"/>
                <w:color w:val="080808"/>
                <w:lang w:val="hr-HR" w:eastAsia="hr-HR"/>
              </w:rPr>
              <w:t>);</w:t>
            </w:r>
          </w:p>
        </w:tc>
      </w:tr>
    </w:tbl>
    <w:p w14:paraId="7C50E4A7" w14:textId="77777777" w:rsidR="005C0CF2" w:rsidRDefault="005C0CF2">
      <w:pPr>
        <w:pStyle w:val="BodyText"/>
        <w:keepNext/>
        <w:jc w:val="both"/>
        <w:rPr>
          <w:lang w:val="hr-HR"/>
        </w:rPr>
      </w:pPr>
    </w:p>
    <w:p w14:paraId="4660E0B7" w14:textId="77777777" w:rsidR="005C0CF2" w:rsidRDefault="00000000">
      <w:pPr>
        <w:pStyle w:val="BodyText"/>
        <w:keepNext/>
        <w:jc w:val="both"/>
        <w:rPr>
          <w:lang w:val="hr-HR"/>
        </w:rPr>
      </w:pPr>
      <w:r>
        <w:rPr>
          <w:lang w:val="hr-HR"/>
        </w:rPr>
        <w:t xml:space="preserve">I ovdje se može uočiti korištenje anotacija u kojima se nalazi SQL koji želimo da se izvrši. Kao što je prethodno rečeno, dohvat scena s određenim ulogama mogli bismo napisati u sloju </w:t>
      </w:r>
      <w:proofErr w:type="spellStart"/>
      <w:r>
        <w:rPr>
          <w:i/>
          <w:iCs/>
          <w:lang w:val="hr-HR"/>
        </w:rPr>
        <w:t>Controller</w:t>
      </w:r>
      <w:proofErr w:type="spellEnd"/>
      <w:r>
        <w:rPr>
          <w:lang w:val="hr-HR"/>
        </w:rPr>
        <w:t xml:space="preserve"> ili </w:t>
      </w:r>
      <w:r>
        <w:rPr>
          <w:i/>
          <w:iCs/>
          <w:lang w:val="hr-HR"/>
        </w:rPr>
        <w:t>Service</w:t>
      </w:r>
      <w:r>
        <w:rPr>
          <w:lang w:val="hr-HR"/>
        </w:rPr>
        <w:t>, no tada bi se zauzimali resursi poslužitelja. Na ovaj način, sortiranje scena obavlja se na bazi podataka, odvojeno od poslužitelja.</w:t>
      </w:r>
    </w:p>
    <w:p w14:paraId="0D99A4AD" w14:textId="77777777" w:rsidR="005C0CF2" w:rsidRDefault="005C0CF2">
      <w:pPr>
        <w:pStyle w:val="BodyText"/>
        <w:keepNext/>
        <w:jc w:val="both"/>
        <w:rPr>
          <w:lang w:val="hr-HR"/>
        </w:rPr>
      </w:pPr>
    </w:p>
    <w:p w14:paraId="5A4F2C4E" w14:textId="77777777" w:rsidR="005C0CF2" w:rsidRDefault="00000000">
      <w:pPr>
        <w:pStyle w:val="BodyText"/>
        <w:keepNext/>
        <w:ind w:left="0" w:firstLine="720"/>
        <w:jc w:val="both"/>
        <w:rPr>
          <w:b/>
          <w:bCs/>
          <w:lang w:val="hr-HR"/>
        </w:rPr>
      </w:pPr>
      <w:r>
        <w:rPr>
          <w:b/>
          <w:bCs/>
          <w:lang w:val="hr-HR"/>
        </w:rPr>
        <w:t>Dijagram komponenti</w:t>
      </w:r>
    </w:p>
    <w:p w14:paraId="2A6393AA" w14:textId="3055814E" w:rsidR="005C0CF2" w:rsidRDefault="00000000">
      <w:pPr>
        <w:pStyle w:val="BodyText"/>
        <w:keepNext/>
        <w:jc w:val="both"/>
        <w:rPr>
          <w:lang w:val="hr-HR"/>
        </w:rPr>
      </w:pPr>
      <w:r>
        <w:rPr>
          <w:lang w:val="hr-HR"/>
        </w:rPr>
        <w:t>Dijagram komponenti na slici 2.2.1.2. prikazuje međuovisnost, organizaciju i odnose u internoj strukturi. Sustavu se pristupa preko internet</w:t>
      </w:r>
      <w:r w:rsidR="00211C72">
        <w:rPr>
          <w:lang w:val="hr-HR"/>
        </w:rPr>
        <w:t>skog</w:t>
      </w:r>
      <w:r>
        <w:rPr>
          <w:lang w:val="hr-HR"/>
        </w:rPr>
        <w:t xml:space="preserve"> preglednika preko sučelja za dohvat HTML, CSS i JS datoteke koje služe za prikaz i funkcionalnosti grafičkog sučelja. </w:t>
      </w:r>
      <w:proofErr w:type="spellStart"/>
      <w:r>
        <w:rPr>
          <w:lang w:val="hr-HR"/>
        </w:rPr>
        <w:t>Router</w:t>
      </w:r>
      <w:proofErr w:type="spellEnd"/>
      <w:r>
        <w:rPr>
          <w:lang w:val="hr-HR"/>
        </w:rPr>
        <w:t xml:space="preserve"> je komponenta kojom se upravlja prikaz Internet stranica. Sučelje za primanje JSON podataka pristupa se preko REST API komponenti. Pomoću </w:t>
      </w:r>
      <w:proofErr w:type="spellStart"/>
      <w:r>
        <w:rPr>
          <w:lang w:val="hr-HR"/>
        </w:rPr>
        <w:t>Axios</w:t>
      </w:r>
      <w:proofErr w:type="spellEnd"/>
      <w:r>
        <w:rPr>
          <w:lang w:val="hr-HR"/>
        </w:rPr>
        <w:t xml:space="preserve"> biblioteke dobivene podatke s </w:t>
      </w:r>
      <w:proofErr w:type="spellStart"/>
      <w:r>
        <w:rPr>
          <w:lang w:val="hr-HR"/>
        </w:rPr>
        <w:t>backenda</w:t>
      </w:r>
      <w:proofErr w:type="spellEnd"/>
      <w:r>
        <w:rPr>
          <w:lang w:val="hr-HR"/>
        </w:rPr>
        <w:t xml:space="preserve"> prenosimo na korisnikov preglednik. Na </w:t>
      </w:r>
      <w:proofErr w:type="spellStart"/>
      <w:r>
        <w:rPr>
          <w:lang w:val="hr-HR"/>
        </w:rPr>
        <w:t>backendu</w:t>
      </w:r>
      <w:proofErr w:type="spellEnd"/>
      <w:r>
        <w:rPr>
          <w:lang w:val="hr-HR"/>
        </w:rPr>
        <w:t xml:space="preserve"> nam je potrebna komponenta </w:t>
      </w:r>
      <w:proofErr w:type="spellStart"/>
      <w:r>
        <w:rPr>
          <w:lang w:val="hr-HR"/>
        </w:rPr>
        <w:t>Controller</w:t>
      </w:r>
      <w:proofErr w:type="spellEnd"/>
      <w:r>
        <w:rPr>
          <w:lang w:val="hr-HR"/>
        </w:rPr>
        <w:t xml:space="preserve"> koja služi da modele koje pretvaramo u DTO objekt pošaljemo na </w:t>
      </w:r>
      <w:proofErr w:type="spellStart"/>
      <w:r>
        <w:rPr>
          <w:lang w:val="hr-HR"/>
        </w:rPr>
        <w:t>frontend</w:t>
      </w:r>
      <w:proofErr w:type="spellEnd"/>
      <w:r>
        <w:rPr>
          <w:lang w:val="hr-HR"/>
        </w:rPr>
        <w:t>.</w:t>
      </w:r>
    </w:p>
    <w:p w14:paraId="4924A6BE" w14:textId="77777777" w:rsidR="005C0CF2" w:rsidRDefault="00000000">
      <w:pPr>
        <w:pStyle w:val="BodyText"/>
        <w:keepNext/>
        <w:ind w:left="0"/>
        <w:jc w:val="center"/>
        <w:rPr>
          <w:lang w:val="hr-HR"/>
        </w:rPr>
      </w:pPr>
      <w:r>
        <w:rPr>
          <w:noProof/>
        </w:rPr>
        <w:drawing>
          <wp:inline distT="0" distB="0" distL="0" distR="0" wp14:anchorId="14617701" wp14:editId="7A1F1AD4">
            <wp:extent cx="5902960" cy="4180840"/>
            <wp:effectExtent l="0" t="0" r="0" b="0"/>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2"/>
                    <pic:cNvPicPr>
                      <a:picLocks noChangeAspect="1" noChangeArrowheads="1"/>
                    </pic:cNvPicPr>
                  </pic:nvPicPr>
                  <pic:blipFill>
                    <a:blip r:embed="rId11"/>
                    <a:srcRect l="-2825"/>
                    <a:stretch>
                      <a:fillRect/>
                    </a:stretch>
                  </pic:blipFill>
                  <pic:spPr bwMode="auto">
                    <a:xfrm>
                      <a:off x="0" y="0"/>
                      <a:ext cx="5902960" cy="4180840"/>
                    </a:xfrm>
                    <a:prstGeom prst="rect">
                      <a:avLst/>
                    </a:prstGeom>
                  </pic:spPr>
                </pic:pic>
              </a:graphicData>
            </a:graphic>
          </wp:inline>
        </w:drawing>
      </w:r>
    </w:p>
    <w:p w14:paraId="1E1D9387" w14:textId="77777777" w:rsidR="005C0CF2" w:rsidRDefault="00000000">
      <w:pPr>
        <w:pStyle w:val="Caption"/>
        <w:jc w:val="center"/>
        <w:rPr>
          <w:b w:val="0"/>
          <w:bCs w:val="0"/>
        </w:rPr>
      </w:pPr>
      <w:proofErr w:type="spellStart"/>
      <w:r>
        <w:rPr>
          <w:b w:val="0"/>
          <w:bCs w:val="0"/>
          <w:i/>
          <w:iCs/>
        </w:rPr>
        <w:t>Slika</w:t>
      </w:r>
      <w:proofErr w:type="spellEnd"/>
      <w:r>
        <w:rPr>
          <w:b w:val="0"/>
          <w:bCs w:val="0"/>
          <w:i/>
          <w:iCs/>
        </w:rPr>
        <w:t xml:space="preserve"> </w:t>
      </w:r>
      <w:r>
        <w:fldChar w:fldCharType="begin"/>
      </w:r>
      <w:r>
        <w:rPr>
          <w:b w:val="0"/>
          <w:bCs w:val="0"/>
          <w:i/>
          <w:iCs/>
        </w:rPr>
        <w:instrText>STYLEREF 1 \s</w:instrText>
      </w:r>
      <w:r>
        <w:rPr>
          <w:b w:val="0"/>
          <w:bCs w:val="0"/>
          <w:i/>
          <w:iCs/>
        </w:rPr>
        <w:fldChar w:fldCharType="separate"/>
      </w:r>
      <w:r>
        <w:rPr>
          <w:b w:val="0"/>
          <w:bCs w:val="0"/>
          <w:i/>
          <w:iCs/>
        </w:rPr>
        <w:t>2</w:t>
      </w:r>
      <w:r>
        <w:rPr>
          <w:b w:val="0"/>
          <w:bCs w:val="0"/>
          <w:i/>
          <w:iCs/>
        </w:rPr>
        <w:fldChar w:fldCharType="end"/>
      </w:r>
      <w:r>
        <w:rPr>
          <w:b w:val="0"/>
          <w:bCs w:val="0"/>
          <w:i/>
          <w:iCs/>
        </w:rPr>
        <w:t>.</w:t>
      </w:r>
      <w:r>
        <w:rPr>
          <w:b w:val="0"/>
          <w:bCs w:val="0"/>
          <w:i/>
          <w:iCs/>
        </w:rPr>
        <w:fldChar w:fldCharType="begin"/>
      </w:r>
      <w:r>
        <w:rPr>
          <w:b w:val="0"/>
          <w:bCs w:val="0"/>
          <w:i/>
          <w:iCs/>
        </w:rPr>
        <w:instrText xml:space="preserve"> SEQ Slika \* ARABIC </w:instrText>
      </w:r>
      <w:r>
        <w:rPr>
          <w:b w:val="0"/>
          <w:bCs w:val="0"/>
          <w:i/>
          <w:iCs/>
        </w:rPr>
        <w:fldChar w:fldCharType="separate"/>
      </w:r>
      <w:r>
        <w:rPr>
          <w:b w:val="0"/>
          <w:bCs w:val="0"/>
          <w:i/>
          <w:iCs/>
        </w:rPr>
        <w:t>2</w:t>
      </w:r>
      <w:r>
        <w:rPr>
          <w:b w:val="0"/>
          <w:bCs w:val="0"/>
          <w:i/>
          <w:iCs/>
        </w:rPr>
        <w:fldChar w:fldCharType="end"/>
      </w:r>
      <w:r>
        <w:rPr>
          <w:b w:val="0"/>
          <w:bCs w:val="0"/>
          <w:i/>
          <w:iCs/>
        </w:rPr>
        <w:t xml:space="preserve">.1.2. </w:t>
      </w:r>
      <w:proofErr w:type="spellStart"/>
      <w:r>
        <w:rPr>
          <w:b w:val="0"/>
          <w:bCs w:val="0"/>
        </w:rPr>
        <w:t>Dijagram</w:t>
      </w:r>
      <w:proofErr w:type="spellEnd"/>
      <w:r>
        <w:rPr>
          <w:b w:val="0"/>
          <w:bCs w:val="0"/>
        </w:rPr>
        <w:t xml:space="preserve"> </w:t>
      </w:r>
      <w:proofErr w:type="spellStart"/>
      <w:r>
        <w:rPr>
          <w:b w:val="0"/>
          <w:bCs w:val="0"/>
        </w:rPr>
        <w:t>komponenti</w:t>
      </w:r>
      <w:proofErr w:type="spellEnd"/>
      <w:r>
        <w:rPr>
          <w:b w:val="0"/>
          <w:bCs w:val="0"/>
        </w:rPr>
        <w:t xml:space="preserve"> za </w:t>
      </w:r>
      <w:proofErr w:type="spellStart"/>
      <w:r>
        <w:rPr>
          <w:b w:val="0"/>
          <w:bCs w:val="0"/>
        </w:rPr>
        <w:t>poslužitelj</w:t>
      </w:r>
      <w:proofErr w:type="spellEnd"/>
    </w:p>
    <w:p w14:paraId="6FB166F9" w14:textId="77777777" w:rsidR="005C0CF2" w:rsidRDefault="00000000">
      <w:pPr>
        <w:pStyle w:val="Heading3"/>
        <w:rPr>
          <w:lang w:val="hr-HR"/>
        </w:rPr>
      </w:pPr>
      <w:bookmarkStart w:id="23" w:name="_Toc124886423"/>
      <w:bookmarkStart w:id="24" w:name="_Toc125132347"/>
      <w:r>
        <w:rPr>
          <w:lang w:val="hr-HR"/>
        </w:rPr>
        <w:lastRenderedPageBreak/>
        <w:t>Arhitektura Web aplikacije</w:t>
      </w:r>
      <w:bookmarkEnd w:id="23"/>
      <w:bookmarkEnd w:id="24"/>
    </w:p>
    <w:p w14:paraId="03C862DC" w14:textId="77777777" w:rsidR="005C0CF2" w:rsidRDefault="005C0CF2">
      <w:pPr>
        <w:rPr>
          <w:lang w:val="hr-HR"/>
        </w:rPr>
      </w:pPr>
    </w:p>
    <w:p w14:paraId="398543E6" w14:textId="0173DA95" w:rsidR="005C0CF2" w:rsidRDefault="00000000">
      <w:pPr>
        <w:pStyle w:val="BodyText"/>
        <w:jc w:val="both"/>
        <w:rPr>
          <w:lang w:val="hr-HR"/>
        </w:rPr>
      </w:pPr>
      <w:r>
        <w:rPr>
          <w:lang w:val="hr-HR"/>
        </w:rPr>
        <w:t>Opcije koje nudi aplikacija su pregled SCENA, KLJUČEVA i VIEW-</w:t>
      </w:r>
      <w:r w:rsidR="000748F5">
        <w:rPr>
          <w:lang w:val="hr-HR"/>
        </w:rPr>
        <w:t>OV</w:t>
      </w:r>
      <w:r>
        <w:rPr>
          <w:lang w:val="hr-HR"/>
        </w:rPr>
        <w:t>A.</w:t>
      </w:r>
    </w:p>
    <w:p w14:paraId="488AAE50" w14:textId="7FA4A218" w:rsidR="005C0CF2" w:rsidRDefault="00000000">
      <w:pPr>
        <w:pStyle w:val="BodyText"/>
        <w:jc w:val="both"/>
        <w:rPr>
          <w:lang w:val="hr-HR"/>
        </w:rPr>
      </w:pPr>
      <w:r>
        <w:rPr>
          <w:b/>
          <w:bCs/>
          <w:lang w:val="hr-HR"/>
        </w:rPr>
        <w:t xml:space="preserve">SCENE - </w:t>
      </w:r>
      <w:r>
        <w:rPr>
          <w:lang w:val="hr-HR"/>
        </w:rPr>
        <w:t>Prilikom odabira opcije pregleda scena prikazuje se tablica sa popisom scena. Korisnik ima opciju i pretraživanja tablice kako bi na jednostavan način filtrirao tablicu i pronašao naziv scene koju želi pregledati, urediti ili obrisati. Unutar tablice u zadnja 2 stupca su opcije za uređivanje i brisanje posebne scene. Prilikom odabira</w:t>
      </w:r>
      <w:r w:rsidR="00211C72">
        <w:rPr>
          <w:lang w:val="hr-HR"/>
        </w:rPr>
        <w:t xml:space="preserve"> „</w:t>
      </w:r>
      <w:r>
        <w:rPr>
          <w:lang w:val="hr-HR"/>
        </w:rPr>
        <w:t>uredi</w:t>
      </w:r>
      <w:r w:rsidR="00211C72">
        <w:rPr>
          <w:lang w:val="hr-HR"/>
        </w:rPr>
        <w:t>“</w:t>
      </w:r>
      <w:r>
        <w:rPr>
          <w:lang w:val="hr-HR"/>
        </w:rPr>
        <w:t xml:space="preserve"> otvara se popunjena forma s relevantnim podatcima koje korisnik može urediti. Odabirom opcije obriši korisnik mora potvrditi brisanje iz sigurnosnih razloga (potencijalno se briše velik broj podataka za scenu i cijeli popis </w:t>
      </w:r>
      <w:proofErr w:type="spellStart"/>
      <w:r>
        <w:rPr>
          <w:lang w:val="hr-HR"/>
        </w:rPr>
        <w:t>view</w:t>
      </w:r>
      <w:proofErr w:type="spellEnd"/>
      <w:r w:rsidR="00211C72">
        <w:rPr>
          <w:lang w:val="hr-HR"/>
        </w:rPr>
        <w:t>-</w:t>
      </w:r>
      <w:r>
        <w:rPr>
          <w:lang w:val="hr-HR"/>
        </w:rPr>
        <w:t xml:space="preserve">a koji pripadaju toj sceni). Kako bi se prikazali detalji pojedine scene i njeni </w:t>
      </w:r>
      <w:proofErr w:type="spellStart"/>
      <w:r>
        <w:rPr>
          <w:lang w:val="hr-HR"/>
        </w:rPr>
        <w:t>view</w:t>
      </w:r>
      <w:proofErr w:type="spellEnd"/>
      <w:r>
        <w:rPr>
          <w:lang w:val="hr-HR"/>
        </w:rPr>
        <w:t xml:space="preserve">-i korisnik mora odabrati scenu u tablici. Klikom na redak tablice otvaraju se pojedinosti odabrane scene. Na tom prikazu korisnik također ima mogućnost uređivanja i brisanja scene. Ispod slike scene nalazi se tablica s popisom </w:t>
      </w:r>
      <w:proofErr w:type="spellStart"/>
      <w:r>
        <w:rPr>
          <w:lang w:val="hr-HR"/>
        </w:rPr>
        <w:t>view</w:t>
      </w:r>
      <w:proofErr w:type="spellEnd"/>
      <w:r w:rsidR="00211C72">
        <w:rPr>
          <w:lang w:val="hr-HR"/>
        </w:rPr>
        <w:t>-</w:t>
      </w:r>
      <w:r>
        <w:rPr>
          <w:lang w:val="hr-HR"/>
        </w:rPr>
        <w:t>a (</w:t>
      </w:r>
      <w:proofErr w:type="spellStart"/>
      <w:r>
        <w:rPr>
          <w:lang w:val="hr-HR"/>
        </w:rPr>
        <w:t>actuati</w:t>
      </w:r>
      <w:r w:rsidR="00211C72">
        <w:rPr>
          <w:lang w:val="hr-HR"/>
        </w:rPr>
        <w:t>on</w:t>
      </w:r>
      <w:proofErr w:type="spellEnd"/>
      <w:r>
        <w:rPr>
          <w:lang w:val="hr-HR"/>
        </w:rPr>
        <w:t xml:space="preserve"> i </w:t>
      </w:r>
      <w:proofErr w:type="spellStart"/>
      <w:r>
        <w:rPr>
          <w:lang w:val="hr-HR"/>
        </w:rPr>
        <w:t>measurement</w:t>
      </w:r>
      <w:proofErr w:type="spellEnd"/>
      <w:r>
        <w:rPr>
          <w:lang w:val="hr-HR"/>
        </w:rPr>
        <w:t xml:space="preserve"> </w:t>
      </w:r>
      <w:proofErr w:type="spellStart"/>
      <w:r>
        <w:rPr>
          <w:lang w:val="hr-HR"/>
        </w:rPr>
        <w:t>view</w:t>
      </w:r>
      <w:proofErr w:type="spellEnd"/>
      <w:r>
        <w:rPr>
          <w:lang w:val="hr-HR"/>
        </w:rPr>
        <w:t xml:space="preserve">-i). Također, </w:t>
      </w:r>
      <w:proofErr w:type="spellStart"/>
      <w:r>
        <w:rPr>
          <w:lang w:val="hr-HR"/>
        </w:rPr>
        <w:t>view</w:t>
      </w:r>
      <w:proofErr w:type="spellEnd"/>
      <w:r w:rsidR="00211C72">
        <w:rPr>
          <w:lang w:val="hr-HR"/>
        </w:rPr>
        <w:t>-ovi</w:t>
      </w:r>
      <w:r w:rsidRPr="00211C72">
        <w:rPr>
          <w:lang w:val="hr-HR"/>
        </w:rPr>
        <w:t xml:space="preserve"> </w:t>
      </w:r>
      <w:r>
        <w:rPr>
          <w:lang w:val="hr-HR"/>
        </w:rPr>
        <w:t xml:space="preserve">se mogu filtrirati tako da se unese u tražilicu nazivi željenog </w:t>
      </w:r>
      <w:proofErr w:type="spellStart"/>
      <w:r>
        <w:rPr>
          <w:lang w:val="hr-HR"/>
        </w:rPr>
        <w:t>view</w:t>
      </w:r>
      <w:proofErr w:type="spellEnd"/>
      <w:r w:rsidR="00211C72">
        <w:rPr>
          <w:lang w:val="hr-HR"/>
        </w:rPr>
        <w:t>-</w:t>
      </w:r>
      <w:r>
        <w:rPr>
          <w:lang w:val="hr-HR"/>
        </w:rPr>
        <w:t>a.</w:t>
      </w:r>
    </w:p>
    <w:p w14:paraId="0B4E1226" w14:textId="3DA1E13D" w:rsidR="005C0CF2" w:rsidRDefault="00000000">
      <w:pPr>
        <w:pStyle w:val="BodyText"/>
        <w:jc w:val="both"/>
        <w:rPr>
          <w:b/>
          <w:bCs/>
          <w:lang w:val="hr-HR"/>
        </w:rPr>
      </w:pPr>
      <w:r>
        <w:rPr>
          <w:b/>
          <w:bCs/>
          <w:lang w:val="hr-HR"/>
        </w:rPr>
        <w:t xml:space="preserve">VIEW – </w:t>
      </w:r>
      <w:r>
        <w:rPr>
          <w:lang w:val="hr-HR"/>
        </w:rPr>
        <w:t xml:space="preserve">Postoje dvije opcije za dodavanje </w:t>
      </w:r>
      <w:proofErr w:type="spellStart"/>
      <w:r>
        <w:rPr>
          <w:lang w:val="hr-HR"/>
        </w:rPr>
        <w:t>view</w:t>
      </w:r>
      <w:proofErr w:type="spellEnd"/>
      <w:r w:rsidR="00211C72">
        <w:rPr>
          <w:lang w:val="hr-HR"/>
        </w:rPr>
        <w:t>-</w:t>
      </w:r>
      <w:r>
        <w:rPr>
          <w:lang w:val="hr-HR"/>
        </w:rPr>
        <w:t xml:space="preserve">a. Ovisno o korisnikovim zahtjevima korisnik može dodati </w:t>
      </w:r>
      <w:proofErr w:type="spellStart"/>
      <w:r>
        <w:rPr>
          <w:lang w:val="hr-HR"/>
        </w:rPr>
        <w:t>actuation</w:t>
      </w:r>
      <w:proofErr w:type="spellEnd"/>
      <w:r>
        <w:rPr>
          <w:lang w:val="hr-HR"/>
        </w:rPr>
        <w:t xml:space="preserve"> ili </w:t>
      </w:r>
      <w:proofErr w:type="spellStart"/>
      <w:r>
        <w:rPr>
          <w:lang w:val="hr-HR"/>
        </w:rPr>
        <w:t>measurement</w:t>
      </w:r>
      <w:proofErr w:type="spellEnd"/>
      <w:r>
        <w:rPr>
          <w:lang w:val="hr-HR"/>
        </w:rPr>
        <w:t xml:space="preserve"> </w:t>
      </w:r>
      <w:proofErr w:type="spellStart"/>
      <w:r>
        <w:rPr>
          <w:lang w:val="hr-HR"/>
        </w:rPr>
        <w:t>view</w:t>
      </w:r>
      <w:proofErr w:type="spellEnd"/>
      <w:r>
        <w:rPr>
          <w:lang w:val="hr-HR"/>
        </w:rPr>
        <w:t xml:space="preserve">. Odabirom jedne od opcija se otvara forma u kojoj korisnik unosi podatke za kreiranje novog </w:t>
      </w:r>
      <w:proofErr w:type="spellStart"/>
      <w:r>
        <w:rPr>
          <w:lang w:val="hr-HR"/>
        </w:rPr>
        <w:t>view</w:t>
      </w:r>
      <w:proofErr w:type="spellEnd"/>
      <w:r w:rsidR="00211C72">
        <w:rPr>
          <w:lang w:val="hr-HR"/>
        </w:rPr>
        <w:t>-</w:t>
      </w:r>
      <w:r>
        <w:rPr>
          <w:lang w:val="hr-HR"/>
        </w:rPr>
        <w:t xml:space="preserve">a. Prilikom kreiranja novog </w:t>
      </w:r>
      <w:proofErr w:type="spellStart"/>
      <w:r>
        <w:rPr>
          <w:lang w:val="hr-HR"/>
        </w:rPr>
        <w:t>view</w:t>
      </w:r>
      <w:proofErr w:type="spellEnd"/>
      <w:r w:rsidR="00211C72">
        <w:rPr>
          <w:lang w:val="hr-HR"/>
        </w:rPr>
        <w:t>-</w:t>
      </w:r>
      <w:r>
        <w:rPr>
          <w:lang w:val="hr-HR"/>
        </w:rPr>
        <w:t xml:space="preserve">a korisnik ima mogućnost testiranja gdje se može uvjeriti jesu svi uneseni podatci ispravni i ako nisu dobije poruku koji podatci nisu ispravni te na temelju toga može ispraviti svoje pogreške. Kao i kod scena korisnik može urediti ili obrisati željeni </w:t>
      </w:r>
      <w:proofErr w:type="spellStart"/>
      <w:r>
        <w:rPr>
          <w:lang w:val="hr-HR"/>
        </w:rPr>
        <w:t>view</w:t>
      </w:r>
      <w:proofErr w:type="spellEnd"/>
      <w:r>
        <w:rPr>
          <w:lang w:val="hr-HR"/>
        </w:rPr>
        <w:t xml:space="preserve"> tako da u tablici odabere opciju za uređivanje ili za brisanje. </w:t>
      </w:r>
    </w:p>
    <w:p w14:paraId="4D1B0289" w14:textId="78C18587" w:rsidR="005C0CF2" w:rsidRDefault="00000000">
      <w:pPr>
        <w:pStyle w:val="BodyText"/>
        <w:jc w:val="both"/>
        <w:rPr>
          <w:lang w:val="hr-HR"/>
        </w:rPr>
      </w:pPr>
      <w:r>
        <w:rPr>
          <w:b/>
          <w:bCs/>
          <w:lang w:val="hr-HR"/>
        </w:rPr>
        <w:t>KLJUČEVI</w:t>
      </w:r>
      <w:r>
        <w:rPr>
          <w:lang w:val="hr-HR"/>
        </w:rPr>
        <w:t xml:space="preserve"> -  Prilikom odabira opcije pregleda ključeva korisniku se prikaže popis postojećih ključeva u bazi podataka. Korisnik ima u desnom kutu opciju za dodavanje novog ključa. Prilikom dodavanja otvara se forma za dodavanje ključa gdje korisnik ima opciju dodavanja ključa ili da odustane od tih promjena. Unutar tablice se nalaze opcije za uređivanje pojedinog ključa. Prilikom odabira uređivanje ključa otvara se popunjena forma s relevantnim podatcima odabranog ključa i korisnik može izmijeniti samo vrijednost ključa (onemogućena mu je izmjena naziva jer je on jedinstven). Prilikom brisanja korisnik mora potvrditi brisanje kao kod scena i </w:t>
      </w:r>
      <w:proofErr w:type="spellStart"/>
      <w:r>
        <w:rPr>
          <w:lang w:val="hr-HR"/>
        </w:rPr>
        <w:t>view</w:t>
      </w:r>
      <w:proofErr w:type="spellEnd"/>
      <w:r w:rsidR="00211C72">
        <w:rPr>
          <w:lang w:val="hr-HR"/>
        </w:rPr>
        <w:t>-</w:t>
      </w:r>
      <w:r>
        <w:rPr>
          <w:lang w:val="hr-HR"/>
        </w:rPr>
        <w:t>a.</w:t>
      </w:r>
    </w:p>
    <w:p w14:paraId="203D2D98" w14:textId="77777777" w:rsidR="005C0CF2" w:rsidRDefault="00000000">
      <w:pPr>
        <w:pStyle w:val="BodyText"/>
        <w:jc w:val="both"/>
        <w:rPr>
          <w:lang w:val="hr-HR"/>
        </w:rPr>
      </w:pPr>
      <w:r>
        <w:rPr>
          <w:lang w:val="hr-HR"/>
        </w:rPr>
        <w:t>U svakom trenutku korisnik može s bilo kojeg prikaza odabrati opciju “POČETNA STRANICA” ili “SCENE” ili “KLJUČEVI” koje se nalaze u navigacijskoj traci na vrhu stranice ili klikom na ikone s lijeve odnosno desne strane na navigacijskoj traci.</w:t>
      </w:r>
    </w:p>
    <w:p w14:paraId="660AE24E" w14:textId="77777777" w:rsidR="005C0CF2" w:rsidRDefault="005C0CF2">
      <w:pPr>
        <w:pStyle w:val="BodyText"/>
        <w:jc w:val="both"/>
        <w:rPr>
          <w:lang w:val="hr-HR"/>
        </w:rPr>
      </w:pPr>
    </w:p>
    <w:p w14:paraId="4A98AC1E" w14:textId="77777777" w:rsidR="005C0CF2" w:rsidRDefault="00000000">
      <w:pPr>
        <w:pStyle w:val="BodyText"/>
        <w:keepNext/>
        <w:jc w:val="both"/>
        <w:rPr>
          <w:b/>
          <w:lang w:val="hr-HR"/>
        </w:rPr>
      </w:pPr>
      <w:r>
        <w:rPr>
          <w:b/>
          <w:lang w:val="hr-HR"/>
        </w:rPr>
        <w:t>Dijagram stanja</w:t>
      </w:r>
    </w:p>
    <w:p w14:paraId="5E0FD64F" w14:textId="120697AC" w:rsidR="005C0CF2" w:rsidRDefault="00000000">
      <w:pPr>
        <w:pStyle w:val="BodyText"/>
        <w:jc w:val="both"/>
        <w:rPr>
          <w:lang w:val="hr-HR"/>
        </w:rPr>
      </w:pPr>
      <w:r>
        <w:rPr>
          <w:lang w:val="hr-HR"/>
        </w:rPr>
        <w:t xml:space="preserve">Na slici 2.2.2.2. je prikaz dijagrama stanja koji predstavlja stanja kroz koje korisnik prolaze od trenutka prijave, pa sve do trenutka odjave iz web aplikacije. Početno stanje za korisnika je prijava na </w:t>
      </w:r>
      <w:proofErr w:type="spellStart"/>
      <w:r w:rsidR="00211C72">
        <w:rPr>
          <w:lang w:val="hr-HR"/>
        </w:rPr>
        <w:t>K</w:t>
      </w:r>
      <w:r>
        <w:rPr>
          <w:lang w:val="hr-HR"/>
        </w:rPr>
        <w:t>ey</w:t>
      </w:r>
      <w:r w:rsidR="00211C72">
        <w:rPr>
          <w:lang w:val="hr-HR"/>
        </w:rPr>
        <w:t>c</w:t>
      </w:r>
      <w:r>
        <w:rPr>
          <w:lang w:val="hr-HR"/>
        </w:rPr>
        <w:t>loak</w:t>
      </w:r>
      <w:proofErr w:type="spellEnd"/>
      <w:r>
        <w:rPr>
          <w:lang w:val="hr-HR"/>
        </w:rPr>
        <w:t xml:space="preserve"> serveru. Ako je prijava uspješna korisniku je prikazana početna stranica ”Home </w:t>
      </w:r>
      <w:proofErr w:type="spellStart"/>
      <w:r>
        <w:rPr>
          <w:lang w:val="hr-HR"/>
        </w:rPr>
        <w:t>page</w:t>
      </w:r>
      <w:proofErr w:type="spellEnd"/>
      <w:r>
        <w:rPr>
          <w:lang w:val="hr-HR"/>
        </w:rPr>
        <w:t>” gdje se nalazi animacija za IoT polje i mogućnosti koje nudi ova web stranica.</w:t>
      </w:r>
    </w:p>
    <w:p w14:paraId="209D859E" w14:textId="77777777" w:rsidR="005C0CF2" w:rsidRDefault="005C0CF2">
      <w:pPr>
        <w:pStyle w:val="BodyText"/>
        <w:keepNext/>
        <w:ind w:left="0"/>
        <w:jc w:val="center"/>
      </w:pPr>
    </w:p>
    <w:p w14:paraId="561BCDF9" w14:textId="77777777" w:rsidR="005C0CF2" w:rsidRDefault="00000000">
      <w:pPr>
        <w:pStyle w:val="BodyText"/>
        <w:keepNext/>
        <w:ind w:left="0"/>
        <w:jc w:val="center"/>
      </w:pPr>
      <w:r>
        <w:rPr>
          <w:noProof/>
        </w:rPr>
        <w:drawing>
          <wp:inline distT="0" distB="0" distL="0" distR="0" wp14:anchorId="1655436F" wp14:editId="6008BC15">
            <wp:extent cx="6249035" cy="4866640"/>
            <wp:effectExtent l="0" t="0" r="0" b="0"/>
            <wp:docPr id="3" name="Picture 50765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07653366"/>
                    <pic:cNvPicPr>
                      <a:picLocks noChangeAspect="1" noChangeArrowheads="1"/>
                    </pic:cNvPicPr>
                  </pic:nvPicPr>
                  <pic:blipFill>
                    <a:blip r:embed="rId12"/>
                    <a:stretch>
                      <a:fillRect/>
                    </a:stretch>
                  </pic:blipFill>
                  <pic:spPr bwMode="auto">
                    <a:xfrm>
                      <a:off x="0" y="0"/>
                      <a:ext cx="6249035" cy="4866640"/>
                    </a:xfrm>
                    <a:prstGeom prst="rect">
                      <a:avLst/>
                    </a:prstGeom>
                  </pic:spPr>
                </pic:pic>
              </a:graphicData>
            </a:graphic>
          </wp:inline>
        </w:drawing>
      </w:r>
    </w:p>
    <w:p w14:paraId="03B99F8E" w14:textId="77777777" w:rsidR="005C0CF2" w:rsidRDefault="005C0CF2">
      <w:pPr>
        <w:pStyle w:val="BodyText"/>
        <w:keepNext/>
        <w:ind w:left="0"/>
        <w:jc w:val="center"/>
      </w:pPr>
    </w:p>
    <w:p w14:paraId="032AB2C0" w14:textId="77777777" w:rsidR="005C0CF2" w:rsidRDefault="00000000">
      <w:pPr>
        <w:pStyle w:val="BodyText"/>
        <w:keepNext/>
        <w:ind w:left="0"/>
        <w:jc w:val="center"/>
      </w:pPr>
      <w:proofErr w:type="spellStart"/>
      <w:r>
        <w:t>Slika</w:t>
      </w:r>
      <w:proofErr w:type="spellEnd"/>
      <w:r>
        <w:t xml:space="preserve"> 2.2.2.1 </w:t>
      </w:r>
      <w:proofErr w:type="spellStart"/>
      <w:r>
        <w:t>Dijagram</w:t>
      </w:r>
      <w:proofErr w:type="spellEnd"/>
      <w:r>
        <w:t xml:space="preserve"> </w:t>
      </w:r>
      <w:proofErr w:type="spellStart"/>
      <w:r>
        <w:t>stanja</w:t>
      </w:r>
      <w:proofErr w:type="spellEnd"/>
    </w:p>
    <w:p w14:paraId="18183104" w14:textId="77777777" w:rsidR="005C0CF2" w:rsidRDefault="00000000">
      <w:pPr>
        <w:widowControl/>
        <w:spacing w:line="240" w:lineRule="auto"/>
        <w:rPr>
          <w:lang w:val="hr-HR"/>
        </w:rPr>
      </w:pPr>
      <w:r>
        <w:br w:type="page"/>
      </w:r>
    </w:p>
    <w:p w14:paraId="731D21F2" w14:textId="77777777" w:rsidR="005C0CF2" w:rsidRDefault="00000000">
      <w:pPr>
        <w:pStyle w:val="Heading3"/>
        <w:rPr>
          <w:lang w:val="hr-HR"/>
        </w:rPr>
      </w:pPr>
      <w:bookmarkStart w:id="25" w:name="_Toc124886424"/>
      <w:bookmarkStart w:id="26" w:name="_Toc125132348"/>
      <w:r>
        <w:rPr>
          <w:lang w:val="hr-HR"/>
        </w:rPr>
        <w:lastRenderedPageBreak/>
        <w:t xml:space="preserve">Arhitektura </w:t>
      </w:r>
      <w:proofErr w:type="spellStart"/>
      <w:r>
        <w:rPr>
          <w:lang w:val="hr-HR"/>
        </w:rPr>
        <w:t>Flutter</w:t>
      </w:r>
      <w:proofErr w:type="spellEnd"/>
      <w:r>
        <w:rPr>
          <w:lang w:val="hr-HR"/>
        </w:rPr>
        <w:t xml:space="preserve"> aplikacije</w:t>
      </w:r>
      <w:bookmarkEnd w:id="25"/>
      <w:bookmarkEnd w:id="26"/>
    </w:p>
    <w:p w14:paraId="3FAC3A4C" w14:textId="77777777" w:rsidR="005C0CF2" w:rsidRDefault="005C0CF2">
      <w:pPr>
        <w:pStyle w:val="BodyText"/>
        <w:keepNext/>
        <w:ind w:left="0"/>
        <w:rPr>
          <w:lang w:val="hr-HR"/>
        </w:rPr>
      </w:pPr>
    </w:p>
    <w:p w14:paraId="4D455957" w14:textId="77777777" w:rsidR="005C0CF2" w:rsidRDefault="00000000">
      <w:pPr>
        <w:pStyle w:val="BodyText"/>
        <w:keepNext/>
        <w:ind w:left="0"/>
        <w:jc w:val="both"/>
        <w:rPr>
          <w:color w:val="000000" w:themeColor="text1"/>
          <w:lang w:val="hr-HR"/>
        </w:rPr>
      </w:pPr>
      <w:proofErr w:type="spellStart"/>
      <w:r>
        <w:rPr>
          <w:color w:val="000000" w:themeColor="text1"/>
          <w:lang w:val="hr-HR"/>
        </w:rPr>
        <w:t>Flutter</w:t>
      </w:r>
      <w:proofErr w:type="spellEnd"/>
      <w:r>
        <w:rPr>
          <w:color w:val="000000" w:themeColor="text1"/>
          <w:lang w:val="hr-HR"/>
        </w:rPr>
        <w:t xml:space="preserve"> aplikacija izgrađena je po uzoru na VIPER arhitekturu (slika 2.2). Za svaki modul VIPER ima pet različitih razreda s različitim ulogama. Nijedna klasa ne ide dalje od svog jedinog cilja. Ti razredi su sljedeći </w:t>
      </w:r>
      <w:proofErr w:type="spellStart"/>
      <w:r>
        <w:rPr>
          <w:i/>
          <w:iCs/>
          <w:color w:val="000000" w:themeColor="text1"/>
          <w:lang w:val="hr-HR"/>
        </w:rPr>
        <w:t>View</w:t>
      </w:r>
      <w:proofErr w:type="spellEnd"/>
      <w:r>
        <w:rPr>
          <w:i/>
          <w:iCs/>
          <w:color w:val="000000" w:themeColor="text1"/>
          <w:lang w:val="hr-HR"/>
        </w:rPr>
        <w:t xml:space="preserve">, </w:t>
      </w:r>
      <w:proofErr w:type="spellStart"/>
      <w:r>
        <w:rPr>
          <w:i/>
          <w:iCs/>
          <w:color w:val="000000" w:themeColor="text1"/>
          <w:lang w:val="hr-HR"/>
        </w:rPr>
        <w:t>Presenter</w:t>
      </w:r>
      <w:proofErr w:type="spellEnd"/>
      <w:r>
        <w:rPr>
          <w:i/>
          <w:iCs/>
          <w:color w:val="000000" w:themeColor="text1"/>
          <w:lang w:val="hr-HR"/>
        </w:rPr>
        <w:t xml:space="preserve">, </w:t>
      </w:r>
      <w:proofErr w:type="spellStart"/>
      <w:r>
        <w:rPr>
          <w:i/>
          <w:iCs/>
          <w:color w:val="000000" w:themeColor="text1"/>
          <w:lang w:val="hr-HR"/>
        </w:rPr>
        <w:t>Interactor</w:t>
      </w:r>
      <w:proofErr w:type="spellEnd"/>
      <w:r>
        <w:rPr>
          <w:i/>
          <w:iCs/>
          <w:color w:val="000000" w:themeColor="text1"/>
          <w:lang w:val="hr-HR"/>
        </w:rPr>
        <w:t xml:space="preserve">, </w:t>
      </w:r>
      <w:proofErr w:type="spellStart"/>
      <w:r>
        <w:rPr>
          <w:i/>
          <w:iCs/>
          <w:color w:val="000000" w:themeColor="text1"/>
          <w:lang w:val="hr-HR"/>
        </w:rPr>
        <w:t>Router</w:t>
      </w:r>
      <w:proofErr w:type="spellEnd"/>
      <w:r>
        <w:rPr>
          <w:i/>
          <w:iCs/>
          <w:color w:val="000000" w:themeColor="text1"/>
          <w:lang w:val="hr-HR"/>
        </w:rPr>
        <w:t xml:space="preserve">, </w:t>
      </w:r>
      <w:proofErr w:type="spellStart"/>
      <w:r>
        <w:rPr>
          <w:i/>
          <w:iCs/>
          <w:color w:val="000000" w:themeColor="text1"/>
          <w:lang w:val="hr-HR"/>
        </w:rPr>
        <w:t>Entity</w:t>
      </w:r>
      <w:proofErr w:type="spellEnd"/>
      <w:r>
        <w:rPr>
          <w:color w:val="000000" w:themeColor="text1"/>
          <w:lang w:val="hr-HR"/>
        </w:rPr>
        <w:t xml:space="preserve">. Klasa </w:t>
      </w:r>
      <w:proofErr w:type="spellStart"/>
      <w:r>
        <w:rPr>
          <w:i/>
          <w:iCs/>
          <w:color w:val="000000" w:themeColor="text1"/>
          <w:lang w:val="hr-HR"/>
        </w:rPr>
        <w:t>View</w:t>
      </w:r>
      <w:proofErr w:type="spellEnd"/>
      <w:r>
        <w:rPr>
          <w:color w:val="000000" w:themeColor="text1"/>
          <w:lang w:val="hr-HR"/>
        </w:rPr>
        <w:t xml:space="preserve"> je zadužena za korisničko sučelje aplikacije, klasa </w:t>
      </w:r>
      <w:proofErr w:type="spellStart"/>
      <w:r>
        <w:rPr>
          <w:i/>
          <w:iCs/>
          <w:color w:val="000000" w:themeColor="text1"/>
          <w:lang w:val="hr-HR"/>
        </w:rPr>
        <w:t>Presenter</w:t>
      </w:r>
      <w:proofErr w:type="spellEnd"/>
      <w:r>
        <w:rPr>
          <w:color w:val="000000" w:themeColor="text1"/>
          <w:lang w:val="hr-HR"/>
        </w:rPr>
        <w:t xml:space="preserve"> dobiva korisnikov odgovor od </w:t>
      </w:r>
      <w:proofErr w:type="spellStart"/>
      <w:r>
        <w:rPr>
          <w:i/>
          <w:iCs/>
          <w:color w:val="000000" w:themeColor="text1"/>
          <w:lang w:val="hr-HR"/>
        </w:rPr>
        <w:t>Viewa</w:t>
      </w:r>
      <w:proofErr w:type="spellEnd"/>
      <w:r>
        <w:rPr>
          <w:i/>
          <w:iCs/>
          <w:color w:val="000000" w:themeColor="text1"/>
          <w:lang w:val="hr-HR"/>
        </w:rPr>
        <w:t xml:space="preserve">, </w:t>
      </w:r>
      <w:r>
        <w:rPr>
          <w:color w:val="000000" w:themeColor="text1"/>
          <w:lang w:val="hr-HR"/>
        </w:rPr>
        <w:t xml:space="preserve">klasa </w:t>
      </w:r>
      <w:proofErr w:type="spellStart"/>
      <w:r>
        <w:rPr>
          <w:color w:val="000000" w:themeColor="text1"/>
          <w:lang w:val="hr-HR"/>
        </w:rPr>
        <w:t>Interactor</w:t>
      </w:r>
      <w:proofErr w:type="spellEnd"/>
      <w:r>
        <w:rPr>
          <w:color w:val="000000" w:themeColor="text1"/>
          <w:lang w:val="hr-HR"/>
        </w:rPr>
        <w:t xml:space="preserve"> ima poslovnu logiku aplikacije, klasa </w:t>
      </w:r>
      <w:proofErr w:type="spellStart"/>
      <w:r>
        <w:rPr>
          <w:i/>
          <w:iCs/>
          <w:color w:val="000000" w:themeColor="text1"/>
          <w:lang w:val="hr-HR"/>
        </w:rPr>
        <w:t>Router</w:t>
      </w:r>
      <w:proofErr w:type="spellEnd"/>
      <w:r>
        <w:rPr>
          <w:color w:val="000000" w:themeColor="text1"/>
          <w:lang w:val="hr-HR"/>
        </w:rPr>
        <w:t xml:space="preserve"> sluša </w:t>
      </w:r>
      <w:proofErr w:type="spellStart"/>
      <w:r>
        <w:rPr>
          <w:i/>
          <w:iCs/>
          <w:color w:val="000000" w:themeColor="text1"/>
          <w:lang w:val="hr-HR"/>
        </w:rPr>
        <w:t>Presenter</w:t>
      </w:r>
      <w:proofErr w:type="spellEnd"/>
      <w:r>
        <w:rPr>
          <w:color w:val="000000" w:themeColor="text1"/>
          <w:lang w:val="hr-HR"/>
        </w:rPr>
        <w:t xml:space="preserve"> klasu o tome koji ekran treba prikazati, klasa </w:t>
      </w:r>
      <w:proofErr w:type="spellStart"/>
      <w:r>
        <w:rPr>
          <w:i/>
          <w:iCs/>
          <w:color w:val="000000" w:themeColor="text1"/>
          <w:lang w:val="hr-HR"/>
        </w:rPr>
        <w:t>Entity</w:t>
      </w:r>
      <w:proofErr w:type="spellEnd"/>
      <w:r>
        <w:rPr>
          <w:color w:val="000000" w:themeColor="text1"/>
          <w:lang w:val="hr-HR"/>
        </w:rPr>
        <w:t xml:space="preserve"> sadrži model klasa koje koristi </w:t>
      </w:r>
      <w:proofErr w:type="spellStart"/>
      <w:r>
        <w:rPr>
          <w:i/>
          <w:iCs/>
          <w:color w:val="000000" w:themeColor="text1"/>
          <w:lang w:val="hr-HR"/>
        </w:rPr>
        <w:t>Interactor</w:t>
      </w:r>
      <w:proofErr w:type="spellEnd"/>
      <w:r>
        <w:rPr>
          <w:color w:val="000000" w:themeColor="text1"/>
          <w:lang w:val="hr-HR"/>
        </w:rPr>
        <w:t xml:space="preserve">. U našoj aplikaciji sve se nalazi u mapi </w:t>
      </w:r>
      <w:proofErr w:type="spellStart"/>
      <w:r>
        <w:rPr>
          <w:color w:val="000000" w:themeColor="text1"/>
          <w:lang w:val="hr-HR"/>
        </w:rPr>
        <w:t>flutter-client</w:t>
      </w:r>
      <w:proofErr w:type="spellEnd"/>
      <w:r>
        <w:rPr>
          <w:color w:val="000000" w:themeColor="text1"/>
          <w:lang w:val="hr-HR"/>
        </w:rPr>
        <w:t xml:space="preserve"> koja sadrži </w:t>
      </w:r>
      <w:proofErr w:type="spellStart"/>
      <w:r>
        <w:rPr>
          <w:i/>
          <w:iCs/>
          <w:color w:val="000000" w:themeColor="text1"/>
          <w:lang w:val="hr-HR"/>
        </w:rPr>
        <w:t>main</w:t>
      </w:r>
      <w:proofErr w:type="spellEnd"/>
      <w:r>
        <w:rPr>
          <w:color w:val="000000" w:themeColor="text1"/>
          <w:lang w:val="hr-HR"/>
        </w:rPr>
        <w:t xml:space="preserve"> klasu kojom pokrećemo aplikaciju te tri mape </w:t>
      </w:r>
      <w:proofErr w:type="spellStart"/>
      <w:r>
        <w:rPr>
          <w:i/>
          <w:iCs/>
          <w:color w:val="000000" w:themeColor="text1"/>
          <w:lang w:val="hr-HR"/>
        </w:rPr>
        <w:t>source_remote</w:t>
      </w:r>
      <w:proofErr w:type="spellEnd"/>
      <w:r>
        <w:rPr>
          <w:i/>
          <w:iCs/>
          <w:color w:val="000000" w:themeColor="text1"/>
          <w:lang w:val="hr-HR"/>
        </w:rPr>
        <w:t xml:space="preserve">, </w:t>
      </w:r>
      <w:proofErr w:type="spellStart"/>
      <w:r>
        <w:rPr>
          <w:i/>
          <w:iCs/>
          <w:color w:val="000000" w:themeColor="text1"/>
          <w:lang w:val="hr-HR"/>
        </w:rPr>
        <w:t>ui</w:t>
      </w:r>
      <w:proofErr w:type="spellEnd"/>
      <w:r>
        <w:rPr>
          <w:i/>
          <w:iCs/>
          <w:color w:val="000000" w:themeColor="text1"/>
          <w:lang w:val="hr-HR"/>
        </w:rPr>
        <w:t xml:space="preserve"> </w:t>
      </w:r>
      <w:r>
        <w:rPr>
          <w:color w:val="000000" w:themeColor="text1"/>
          <w:lang w:val="hr-HR"/>
        </w:rPr>
        <w:t xml:space="preserve">i </w:t>
      </w:r>
      <w:proofErr w:type="spellStart"/>
      <w:r>
        <w:rPr>
          <w:i/>
          <w:iCs/>
          <w:color w:val="000000" w:themeColor="text1"/>
          <w:lang w:val="hr-HR"/>
        </w:rPr>
        <w:t>domain</w:t>
      </w:r>
      <w:proofErr w:type="spellEnd"/>
      <w:r>
        <w:rPr>
          <w:i/>
          <w:iCs/>
          <w:color w:val="000000" w:themeColor="text1"/>
          <w:lang w:val="hr-HR"/>
        </w:rPr>
        <w:t>.</w:t>
      </w:r>
      <w:r>
        <w:rPr>
          <w:color w:val="000000" w:themeColor="text1"/>
          <w:lang w:val="hr-HR"/>
        </w:rPr>
        <w:t xml:space="preserve"> Mapa </w:t>
      </w:r>
      <w:proofErr w:type="spellStart"/>
      <w:r>
        <w:rPr>
          <w:i/>
          <w:iCs/>
          <w:color w:val="000000" w:themeColor="text1"/>
          <w:lang w:val="hr-HR"/>
        </w:rPr>
        <w:t>source_remote</w:t>
      </w:r>
      <w:proofErr w:type="spellEnd"/>
      <w:r>
        <w:rPr>
          <w:color w:val="000000" w:themeColor="text1"/>
          <w:lang w:val="hr-HR"/>
        </w:rPr>
        <w:t xml:space="preserve"> sadrži mape di, dio i </w:t>
      </w:r>
      <w:proofErr w:type="spellStart"/>
      <w:r>
        <w:rPr>
          <w:color w:val="000000" w:themeColor="text1"/>
          <w:lang w:val="hr-HR"/>
        </w:rPr>
        <w:t>repository</w:t>
      </w:r>
      <w:proofErr w:type="spellEnd"/>
      <w:r>
        <w:rPr>
          <w:color w:val="000000" w:themeColor="text1"/>
          <w:lang w:val="hr-HR"/>
        </w:rPr>
        <w:t xml:space="preserve">. Mapa dio sadrži klase poput </w:t>
      </w:r>
      <w:proofErr w:type="spellStart"/>
      <w:r>
        <w:rPr>
          <w:i/>
          <w:iCs/>
          <w:color w:val="000000" w:themeColor="text1"/>
          <w:lang w:val="hr-HR"/>
        </w:rPr>
        <w:t>ApiEndpoints</w:t>
      </w:r>
      <w:proofErr w:type="spellEnd"/>
      <w:r>
        <w:rPr>
          <w:color w:val="000000" w:themeColor="text1"/>
          <w:lang w:val="hr-HR"/>
        </w:rPr>
        <w:t xml:space="preserve"> koja sadrži potrebne </w:t>
      </w:r>
      <w:proofErr w:type="spellStart"/>
      <w:r>
        <w:rPr>
          <w:color w:val="000000" w:themeColor="text1"/>
          <w:lang w:val="hr-HR"/>
        </w:rPr>
        <w:t>url</w:t>
      </w:r>
      <w:proofErr w:type="spellEnd"/>
      <w:r>
        <w:rPr>
          <w:color w:val="000000" w:themeColor="text1"/>
          <w:lang w:val="hr-HR"/>
        </w:rPr>
        <w:t xml:space="preserve">-ove za dohvaćanje podataka. Mapa </w:t>
      </w:r>
      <w:proofErr w:type="spellStart"/>
      <w:r>
        <w:rPr>
          <w:color w:val="000000" w:themeColor="text1"/>
          <w:lang w:val="hr-HR"/>
        </w:rPr>
        <w:t>repository</w:t>
      </w:r>
      <w:proofErr w:type="spellEnd"/>
      <w:r>
        <w:rPr>
          <w:color w:val="000000" w:themeColor="text1"/>
          <w:lang w:val="hr-HR"/>
        </w:rPr>
        <w:t xml:space="preserve"> sadrži podmape </w:t>
      </w:r>
      <w:proofErr w:type="spellStart"/>
      <w:r>
        <w:rPr>
          <w:color w:val="000000" w:themeColor="text1"/>
          <w:lang w:val="hr-HR"/>
        </w:rPr>
        <w:t>auth</w:t>
      </w:r>
      <w:proofErr w:type="spellEnd"/>
      <w:r>
        <w:rPr>
          <w:color w:val="000000" w:themeColor="text1"/>
          <w:lang w:val="hr-HR"/>
        </w:rPr>
        <w:t xml:space="preserve"> i scene unutar kojih nalazimo  klase </w:t>
      </w:r>
      <w:proofErr w:type="spellStart"/>
      <w:r>
        <w:rPr>
          <w:i/>
          <w:iCs/>
          <w:color w:val="000000" w:themeColor="text1"/>
          <w:lang w:val="hr-HR"/>
        </w:rPr>
        <w:t>auth_repository</w:t>
      </w:r>
      <w:proofErr w:type="spellEnd"/>
      <w:r>
        <w:rPr>
          <w:color w:val="000000" w:themeColor="text1"/>
          <w:lang w:val="hr-HR"/>
        </w:rPr>
        <w:t xml:space="preserve">, </w:t>
      </w:r>
      <w:proofErr w:type="spellStart"/>
      <w:r>
        <w:rPr>
          <w:i/>
          <w:iCs/>
          <w:color w:val="000000" w:themeColor="text1"/>
          <w:lang w:val="hr-HR"/>
        </w:rPr>
        <w:t>scene_repository</w:t>
      </w:r>
      <w:proofErr w:type="spellEnd"/>
      <w:r>
        <w:rPr>
          <w:color w:val="000000" w:themeColor="text1"/>
          <w:lang w:val="hr-HR"/>
        </w:rPr>
        <w:t xml:space="preserve"> i </w:t>
      </w:r>
      <w:proofErr w:type="spellStart"/>
      <w:r>
        <w:rPr>
          <w:i/>
          <w:iCs/>
          <w:color w:val="000000" w:themeColor="text1"/>
          <w:lang w:val="hr-HR"/>
        </w:rPr>
        <w:t>graph_repository</w:t>
      </w:r>
      <w:proofErr w:type="spellEnd"/>
      <w:r>
        <w:rPr>
          <w:color w:val="000000" w:themeColor="text1"/>
          <w:lang w:val="hr-HR"/>
        </w:rPr>
        <w:t xml:space="preserve">. Navedene klase su ključne za autentifikaciju korisnika, dohvaćanje scena i podataka za izradu grafova iz baze podataka. Unutar mape </w:t>
      </w:r>
      <w:proofErr w:type="spellStart"/>
      <w:r>
        <w:rPr>
          <w:i/>
          <w:iCs/>
          <w:color w:val="000000" w:themeColor="text1"/>
          <w:lang w:val="hr-HR"/>
        </w:rPr>
        <w:t>ui</w:t>
      </w:r>
      <w:proofErr w:type="spellEnd"/>
      <w:r>
        <w:rPr>
          <w:i/>
          <w:iCs/>
          <w:color w:val="000000" w:themeColor="text1"/>
          <w:lang w:val="hr-HR"/>
        </w:rPr>
        <w:t xml:space="preserve"> </w:t>
      </w:r>
      <w:r>
        <w:rPr>
          <w:color w:val="000000" w:themeColor="text1"/>
          <w:lang w:val="hr-HR"/>
        </w:rPr>
        <w:t xml:space="preserve">nalazimo klase potrebne za prikaz različitih ekrana: </w:t>
      </w:r>
      <w:r>
        <w:rPr>
          <w:i/>
          <w:iCs/>
          <w:color w:val="000000" w:themeColor="text1"/>
          <w:lang w:val="hr-HR"/>
        </w:rPr>
        <w:t>home</w:t>
      </w:r>
      <w:r>
        <w:rPr>
          <w:color w:val="000000" w:themeColor="text1"/>
          <w:lang w:val="hr-HR"/>
        </w:rPr>
        <w:t xml:space="preserve">, </w:t>
      </w:r>
      <w:r>
        <w:rPr>
          <w:i/>
          <w:iCs/>
          <w:color w:val="000000" w:themeColor="text1"/>
          <w:lang w:val="hr-HR"/>
        </w:rPr>
        <w:t>login</w:t>
      </w:r>
      <w:r>
        <w:rPr>
          <w:color w:val="000000" w:themeColor="text1"/>
          <w:lang w:val="hr-HR"/>
        </w:rPr>
        <w:t xml:space="preserve"> i </w:t>
      </w:r>
      <w:r>
        <w:rPr>
          <w:i/>
          <w:iCs/>
          <w:color w:val="000000" w:themeColor="text1"/>
          <w:lang w:val="hr-HR"/>
        </w:rPr>
        <w:t xml:space="preserve">scene. </w:t>
      </w:r>
      <w:r>
        <w:rPr>
          <w:color w:val="000000" w:themeColor="text1"/>
          <w:lang w:val="hr-HR"/>
        </w:rPr>
        <w:t xml:space="preserve">Za prikaz scene koristi se </w:t>
      </w:r>
      <w:proofErr w:type="spellStart"/>
      <w:r>
        <w:rPr>
          <w:color w:val="000000" w:themeColor="text1"/>
          <w:lang w:val="hr-HR"/>
        </w:rPr>
        <w:t>scene_provider</w:t>
      </w:r>
      <w:proofErr w:type="spellEnd"/>
      <w:r>
        <w:rPr>
          <w:color w:val="000000" w:themeColor="text1"/>
          <w:lang w:val="hr-HR"/>
        </w:rPr>
        <w:t xml:space="preserve">, za prikaz grafova unutra scene koristimo </w:t>
      </w:r>
      <w:proofErr w:type="spellStart"/>
      <w:r>
        <w:rPr>
          <w:color w:val="000000" w:themeColor="text1"/>
          <w:lang w:val="hr-HR"/>
        </w:rPr>
        <w:t>graph_provider</w:t>
      </w:r>
      <w:proofErr w:type="spellEnd"/>
      <w:r>
        <w:rPr>
          <w:color w:val="000000" w:themeColor="text1"/>
          <w:lang w:val="hr-HR"/>
        </w:rPr>
        <w:t xml:space="preserve">. Navedene klase pozivaju metode iz klasa u mapi </w:t>
      </w:r>
      <w:proofErr w:type="spellStart"/>
      <w:r>
        <w:rPr>
          <w:color w:val="000000" w:themeColor="text1"/>
          <w:lang w:val="hr-HR"/>
        </w:rPr>
        <w:t>repository</w:t>
      </w:r>
      <w:proofErr w:type="spellEnd"/>
      <w:r>
        <w:rPr>
          <w:color w:val="000000" w:themeColor="text1"/>
          <w:lang w:val="hr-HR"/>
        </w:rPr>
        <w:t xml:space="preserve"> te tako dobivaju dohvaćene podatke. Zatim se </w:t>
      </w:r>
      <w:proofErr w:type="spellStart"/>
      <w:r>
        <w:rPr>
          <w:color w:val="000000" w:themeColor="text1"/>
          <w:lang w:val="hr-HR"/>
        </w:rPr>
        <w:t>scene_provider</w:t>
      </w:r>
      <w:proofErr w:type="spellEnd"/>
      <w:r>
        <w:rPr>
          <w:color w:val="000000" w:themeColor="text1"/>
          <w:lang w:val="hr-HR"/>
        </w:rPr>
        <w:t xml:space="preserve"> i </w:t>
      </w:r>
      <w:proofErr w:type="spellStart"/>
      <w:r>
        <w:rPr>
          <w:color w:val="000000" w:themeColor="text1"/>
          <w:lang w:val="hr-HR"/>
        </w:rPr>
        <w:t>graph_provider</w:t>
      </w:r>
      <w:proofErr w:type="spellEnd"/>
      <w:r>
        <w:rPr>
          <w:color w:val="000000" w:themeColor="text1"/>
          <w:lang w:val="hr-HR"/>
        </w:rPr>
        <w:t xml:space="preserve"> pozivaju unutar odgovarajućih ekrana gdje se njihovi podaci prikazuju na ekranu. Za prikaz početnog ekrana koristi se </w:t>
      </w:r>
      <w:proofErr w:type="spellStart"/>
      <w:r>
        <w:rPr>
          <w:color w:val="000000" w:themeColor="text1"/>
          <w:lang w:val="hr-HR"/>
        </w:rPr>
        <w:t>home_screen_presenter</w:t>
      </w:r>
      <w:proofErr w:type="spellEnd"/>
      <w:r>
        <w:rPr>
          <w:color w:val="000000" w:themeColor="text1"/>
          <w:lang w:val="hr-HR"/>
        </w:rPr>
        <w:t xml:space="preserve">, a za prijavu korisnika </w:t>
      </w:r>
      <w:proofErr w:type="spellStart"/>
      <w:r>
        <w:rPr>
          <w:color w:val="000000" w:themeColor="text1"/>
          <w:lang w:val="hr-HR"/>
        </w:rPr>
        <w:t>login_request_notifier</w:t>
      </w:r>
      <w:proofErr w:type="spellEnd"/>
      <w:r>
        <w:rPr>
          <w:color w:val="000000" w:themeColor="text1"/>
          <w:lang w:val="hr-HR"/>
        </w:rPr>
        <w:t xml:space="preserve">. Unutar mape </w:t>
      </w:r>
      <w:proofErr w:type="spellStart"/>
      <w:r>
        <w:rPr>
          <w:i/>
          <w:iCs/>
          <w:color w:val="000000" w:themeColor="text1"/>
          <w:lang w:val="hr-HR"/>
        </w:rPr>
        <w:t>ui</w:t>
      </w:r>
      <w:proofErr w:type="spellEnd"/>
      <w:r>
        <w:rPr>
          <w:color w:val="000000" w:themeColor="text1"/>
          <w:lang w:val="hr-HR"/>
        </w:rPr>
        <w:t xml:space="preserve"> se još nalaze komponente korisničkog sučelja tzv. </w:t>
      </w:r>
      <w:proofErr w:type="spellStart"/>
      <w:r>
        <w:rPr>
          <w:i/>
          <w:iCs/>
          <w:color w:val="000000" w:themeColor="text1"/>
          <w:lang w:val="hr-HR"/>
        </w:rPr>
        <w:t>Widgets</w:t>
      </w:r>
      <w:proofErr w:type="spellEnd"/>
      <w:r>
        <w:rPr>
          <w:color w:val="000000" w:themeColor="text1"/>
          <w:lang w:val="hr-HR"/>
        </w:rPr>
        <w:t xml:space="preserve">. Nije prikazano na slici ali arhitektura sadrži još i vanjske </w:t>
      </w:r>
      <w:proofErr w:type="spellStart"/>
      <w:r>
        <w:rPr>
          <w:color w:val="000000" w:themeColor="text1"/>
          <w:lang w:val="hr-HR"/>
        </w:rPr>
        <w:t>medijateke</w:t>
      </w:r>
      <w:proofErr w:type="spellEnd"/>
      <w:r>
        <w:rPr>
          <w:color w:val="000000" w:themeColor="text1"/>
          <w:lang w:val="hr-HR"/>
        </w:rPr>
        <w:t xml:space="preserve"> korištene za autentifikaciju i prikazivanje grafova.</w:t>
      </w:r>
    </w:p>
    <w:p w14:paraId="78812F60" w14:textId="77777777" w:rsidR="005C0CF2" w:rsidRDefault="005C0CF2">
      <w:pPr>
        <w:pStyle w:val="BodyText"/>
        <w:keepNext/>
        <w:ind w:left="0"/>
        <w:jc w:val="both"/>
        <w:rPr>
          <w:color w:val="000000" w:themeColor="text1"/>
          <w:lang w:val="hr-HR"/>
        </w:rPr>
      </w:pPr>
    </w:p>
    <w:p w14:paraId="0F036EBD" w14:textId="77777777" w:rsidR="005C0CF2" w:rsidRDefault="00000000">
      <w:pPr>
        <w:jc w:val="center"/>
        <w:rPr>
          <w:i/>
          <w:iCs/>
          <w:lang w:val="hr-HR"/>
        </w:rPr>
      </w:pPr>
      <w:r>
        <w:rPr>
          <w:noProof/>
        </w:rPr>
        <w:drawing>
          <wp:inline distT="0" distB="0" distL="0" distR="0" wp14:anchorId="4A246BC3" wp14:editId="7246F486">
            <wp:extent cx="5861050" cy="2952750"/>
            <wp:effectExtent l="0" t="0" r="0" b="0"/>
            <wp:docPr id="4" name="Picture 139662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96623649"/>
                    <pic:cNvPicPr>
                      <a:picLocks noChangeAspect="1" noChangeArrowheads="1"/>
                    </pic:cNvPicPr>
                  </pic:nvPicPr>
                  <pic:blipFill>
                    <a:blip r:embed="rId13"/>
                    <a:stretch>
                      <a:fillRect/>
                    </a:stretch>
                  </pic:blipFill>
                  <pic:spPr bwMode="auto">
                    <a:xfrm>
                      <a:off x="0" y="0"/>
                      <a:ext cx="5861050" cy="2952750"/>
                    </a:xfrm>
                    <a:prstGeom prst="rect">
                      <a:avLst/>
                    </a:prstGeom>
                  </pic:spPr>
                </pic:pic>
              </a:graphicData>
            </a:graphic>
          </wp:inline>
        </w:drawing>
      </w:r>
      <w:r>
        <w:rPr>
          <w:i/>
          <w:iCs/>
          <w:lang w:val="hr-HR"/>
        </w:rPr>
        <w:t>Slika 2.2.3.1. Prikaz nekih od mapa i klasa</w:t>
      </w:r>
    </w:p>
    <w:p w14:paraId="11BBFBB1" w14:textId="77777777" w:rsidR="005C0CF2" w:rsidRDefault="005C0CF2">
      <w:pPr>
        <w:pStyle w:val="BodyText"/>
        <w:ind w:left="0"/>
      </w:pPr>
    </w:p>
    <w:p w14:paraId="73B35D29" w14:textId="77777777" w:rsidR="005C0CF2" w:rsidRDefault="005C0CF2">
      <w:pPr>
        <w:pStyle w:val="BodyText"/>
        <w:ind w:left="0"/>
      </w:pPr>
    </w:p>
    <w:p w14:paraId="4309E003" w14:textId="77777777" w:rsidR="005C0CF2" w:rsidRDefault="00000000">
      <w:pPr>
        <w:pStyle w:val="BodyText"/>
        <w:keepNext/>
        <w:ind w:left="0"/>
        <w:rPr>
          <w:lang w:val="hr-HR"/>
        </w:rPr>
      </w:pPr>
      <w:r>
        <w:br w:type="page"/>
      </w:r>
    </w:p>
    <w:p w14:paraId="6CE39F24" w14:textId="77777777" w:rsidR="005C0CF2" w:rsidRDefault="00000000">
      <w:pPr>
        <w:pStyle w:val="Heading1"/>
        <w:rPr>
          <w:lang w:val="hr-HR"/>
        </w:rPr>
      </w:pPr>
      <w:bookmarkStart w:id="27" w:name="_Toc124886425"/>
      <w:bookmarkStart w:id="28" w:name="_Toc125132349"/>
      <w:r>
        <w:rPr>
          <w:lang w:val="hr-HR"/>
        </w:rPr>
        <w:lastRenderedPageBreak/>
        <w:t>Upute za korištenje</w:t>
      </w:r>
      <w:bookmarkEnd w:id="27"/>
      <w:bookmarkEnd w:id="28"/>
    </w:p>
    <w:p w14:paraId="735D0FED" w14:textId="77777777" w:rsidR="005C0CF2" w:rsidRDefault="00000000">
      <w:pPr>
        <w:pStyle w:val="Heading2"/>
        <w:rPr>
          <w:lang w:val="hr-HR"/>
        </w:rPr>
      </w:pPr>
      <w:bookmarkStart w:id="29" w:name="_Toc124886426"/>
      <w:bookmarkStart w:id="30" w:name="_Toc125132350"/>
      <w:r>
        <w:rPr>
          <w:lang w:val="hr-HR"/>
        </w:rPr>
        <w:t>Poslužitelj</w:t>
      </w:r>
      <w:bookmarkEnd w:id="29"/>
      <w:bookmarkEnd w:id="30"/>
    </w:p>
    <w:p w14:paraId="5438EE02" w14:textId="77777777" w:rsidR="005C0CF2" w:rsidRDefault="00000000">
      <w:pPr>
        <w:ind w:left="720"/>
        <w:jc w:val="both"/>
        <w:rPr>
          <w:lang w:val="hr-HR"/>
        </w:rPr>
      </w:pPr>
      <w:r>
        <w:rPr>
          <w:lang w:val="hr-HR"/>
        </w:rPr>
        <w:t>Poslužitelj koristi REST, odnosno HTTP zahtjeve. U gornjem poglavlju 2.2.1 navedeni su neki primjeri zahtjeva koje poslužitelj prihvaća i kako odgovara.</w:t>
      </w:r>
    </w:p>
    <w:p w14:paraId="270FA6C2" w14:textId="77777777" w:rsidR="005C0CF2" w:rsidRDefault="005C0CF2">
      <w:pPr>
        <w:ind w:left="720"/>
        <w:jc w:val="both"/>
        <w:rPr>
          <w:lang w:val="hr-HR"/>
        </w:rPr>
      </w:pPr>
    </w:p>
    <w:p w14:paraId="1E7D26C3" w14:textId="77777777" w:rsidR="005C0CF2" w:rsidRDefault="00000000">
      <w:pPr>
        <w:pStyle w:val="BodyText"/>
        <w:rPr>
          <w:lang w:val="hr-HR"/>
        </w:rPr>
      </w:pPr>
      <w:r>
        <w:rPr>
          <w:noProof/>
        </w:rPr>
        <mc:AlternateContent>
          <mc:Choice Requires="wps">
            <w:drawing>
              <wp:anchor distT="635" distB="0" distL="114300" distR="114300" simplePos="0" relativeHeight="55" behindDoc="0" locked="0" layoutInCell="0" allowOverlap="1" wp14:anchorId="271FACF8" wp14:editId="053B7C57">
                <wp:simplePos x="0" y="0"/>
                <wp:positionH relativeFrom="column">
                  <wp:posOffset>146685</wp:posOffset>
                </wp:positionH>
                <wp:positionV relativeFrom="paragraph">
                  <wp:posOffset>3048635</wp:posOffset>
                </wp:positionV>
                <wp:extent cx="5943600" cy="151130"/>
                <wp:effectExtent l="0" t="0" r="0" b="0"/>
                <wp:wrapTight wrapText="bothSides">
                  <wp:wrapPolygon edited="0">
                    <wp:start x="0" y="0"/>
                    <wp:lineTo x="0" y="21600"/>
                    <wp:lineTo x="21600" y="21600"/>
                    <wp:lineTo x="21600" y="0"/>
                  </wp:wrapPolygon>
                </wp:wrapTight>
                <wp:docPr id="5" name="Text Box 6"/>
                <wp:cNvGraphicFramePr/>
                <a:graphic xmlns:a="http://schemas.openxmlformats.org/drawingml/2006/main">
                  <a:graphicData uri="http://schemas.microsoft.com/office/word/2010/wordprocessingShape">
                    <wps:wsp>
                      <wps:cNvSpPr/>
                      <wps:spPr>
                        <a:xfrm>
                          <a:off x="0" y="0"/>
                          <a:ext cx="5943600" cy="1512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200A51DB" w14:textId="77777777" w:rsidR="005C0CF2" w:rsidRDefault="00000000">
                            <w:pPr>
                              <w:pStyle w:val="Caption"/>
                              <w:jc w:val="center"/>
                              <w:rPr>
                                <w:b w:val="0"/>
                                <w:bCs w:val="0"/>
                                <w:i/>
                                <w:iCs/>
                              </w:rPr>
                            </w:pPr>
                            <w:r>
                              <w:rPr>
                                <w:b w:val="0"/>
                                <w:bCs w:val="0"/>
                                <w:i/>
                                <w:iCs/>
                                <w:color w:val="000000"/>
                              </w:rPr>
                              <w:t xml:space="preserve">Slika </w:t>
                            </w:r>
                            <w:r>
                              <w:fldChar w:fldCharType="begin"/>
                            </w:r>
                            <w:r>
                              <w:rPr>
                                <w:b w:val="0"/>
                                <w:bCs w:val="0"/>
                                <w:i/>
                                <w:iCs/>
                                <w:color w:val="000000"/>
                              </w:rPr>
                              <w:instrText>STYLEREF 1 \s</w:instrText>
                            </w:r>
                            <w:r>
                              <w:rPr>
                                <w:b w:val="0"/>
                                <w:bCs w:val="0"/>
                                <w:i/>
                                <w:iCs/>
                                <w:color w:val="000000"/>
                              </w:rPr>
                              <w:fldChar w:fldCharType="separate"/>
                            </w:r>
                            <w:r>
                              <w:rPr>
                                <w:b w:val="0"/>
                                <w:bCs w:val="0"/>
                                <w:i/>
                                <w:iCs/>
                                <w:color w:val="000000"/>
                              </w:rPr>
                              <w:t>3</w:t>
                            </w:r>
                            <w:r>
                              <w:rPr>
                                <w:b w:val="0"/>
                                <w:bCs w:val="0"/>
                                <w:i/>
                                <w:iCs/>
                                <w:color w:val="000000"/>
                              </w:rPr>
                              <w:fldChar w:fldCharType="end"/>
                            </w:r>
                            <w:r>
                              <w:rPr>
                                <w:b w:val="0"/>
                                <w:bCs w:val="0"/>
                                <w:i/>
                                <w:iCs/>
                                <w:color w:val="000000"/>
                              </w:rPr>
                              <w:t>.</w:t>
                            </w:r>
                            <w:r>
                              <w:rPr>
                                <w:b w:val="0"/>
                                <w:bCs w:val="0"/>
                                <w:i/>
                                <w:iCs/>
                                <w:color w:val="000000"/>
                              </w:rPr>
                              <w:fldChar w:fldCharType="begin"/>
                            </w:r>
                            <w:r>
                              <w:rPr>
                                <w:b w:val="0"/>
                                <w:bCs w:val="0"/>
                                <w:i/>
                                <w:iCs/>
                                <w:color w:val="000000"/>
                              </w:rPr>
                              <w:instrText xml:space="preserve"> SEQ Slika \* ARABIC </w:instrText>
                            </w:r>
                            <w:r>
                              <w:rPr>
                                <w:b w:val="0"/>
                                <w:bCs w:val="0"/>
                                <w:i/>
                                <w:iCs/>
                                <w:color w:val="000000"/>
                              </w:rPr>
                              <w:fldChar w:fldCharType="separate"/>
                            </w:r>
                            <w:r>
                              <w:rPr>
                                <w:b w:val="0"/>
                                <w:bCs w:val="0"/>
                                <w:i/>
                                <w:iCs/>
                                <w:color w:val="000000"/>
                              </w:rPr>
                              <w:t>3</w:t>
                            </w:r>
                            <w:r>
                              <w:rPr>
                                <w:b w:val="0"/>
                                <w:bCs w:val="0"/>
                                <w:i/>
                                <w:iCs/>
                                <w:color w:val="000000"/>
                              </w:rPr>
                              <w:fldChar w:fldCharType="end"/>
                            </w:r>
                            <w:r>
                              <w:rPr>
                                <w:b w:val="0"/>
                                <w:bCs w:val="0"/>
                                <w:i/>
                                <w:iCs/>
                                <w:color w:val="000000"/>
                              </w:rPr>
                              <w:t>.1. Prikaz iz swaggera</w:t>
                            </w:r>
                          </w:p>
                        </w:txbxContent>
                      </wps:txbx>
                      <wps:bodyPr lIns="0" tIns="0" rIns="0" bIns="0" anchor="t">
                        <a:prstTxWarp prst="textNoShape">
                          <a:avLst/>
                        </a:prstTxWarp>
                        <a:spAutoFit/>
                      </wps:bodyPr>
                    </wps:wsp>
                  </a:graphicData>
                </a:graphic>
              </wp:anchor>
            </w:drawing>
          </mc:Choice>
          <mc:Fallback>
            <w:pict>
              <v:rect w14:anchorId="271FACF8" id="Text Box 6" o:spid="_x0000_s1026" style="position:absolute;left:0;text-align:left;margin-left:11.55pt;margin-top:240.05pt;width:468pt;height:11.9pt;z-index:55;visibility:visible;mso-wrap-style:square;mso-wrap-distance-left:9pt;mso-wrap-distance-top:.05pt;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" o:allowincell="f" stroked="f" strokeweight="0">
                <v:textbox style="mso-fit-shape-to-text:t" inset="0,0,0,0">
                  <w:txbxContent>
                    <w:p w14:paraId="200A51DB" w14:textId="77777777" w:rsidR="005C0CF2" w:rsidRDefault="00000000">
                      <w:pPr>
                        <w:pStyle w:val="Caption"/>
                        <w:jc w:val="center"/>
                        <w:rPr>
                          <w:b w:val="0"/>
                          <w:bCs w:val="0"/>
                          <w:i/>
                          <w:iCs/>
                        </w:rPr>
                      </w:pPr>
                      <w:r>
                        <w:rPr>
                          <w:b w:val="0"/>
                          <w:bCs w:val="0"/>
                          <w:i/>
                          <w:iCs/>
                          <w:color w:val="000000"/>
                        </w:rPr>
                        <w:t xml:space="preserve">Slika </w:t>
                      </w:r>
                      <w:r>
                        <w:fldChar w:fldCharType="begin"/>
                      </w:r>
                      <w:r>
                        <w:rPr>
                          <w:b w:val="0"/>
                          <w:bCs w:val="0"/>
                          <w:i/>
                          <w:iCs/>
                          <w:color w:val="000000"/>
                        </w:rPr>
                        <w:instrText>STYLEREF 1 \s</w:instrText>
                      </w:r>
                      <w:r>
                        <w:rPr>
                          <w:b w:val="0"/>
                          <w:bCs w:val="0"/>
                          <w:i/>
                          <w:iCs/>
                          <w:color w:val="000000"/>
                        </w:rPr>
                        <w:fldChar w:fldCharType="separate"/>
                      </w:r>
                      <w:r>
                        <w:rPr>
                          <w:b w:val="0"/>
                          <w:bCs w:val="0"/>
                          <w:i/>
                          <w:iCs/>
                          <w:color w:val="000000"/>
                        </w:rPr>
                        <w:t>3</w:t>
                      </w:r>
                      <w:r>
                        <w:rPr>
                          <w:b w:val="0"/>
                          <w:bCs w:val="0"/>
                          <w:i/>
                          <w:iCs/>
                          <w:color w:val="000000"/>
                        </w:rPr>
                        <w:fldChar w:fldCharType="end"/>
                      </w:r>
                      <w:r>
                        <w:rPr>
                          <w:b w:val="0"/>
                          <w:bCs w:val="0"/>
                          <w:i/>
                          <w:iCs/>
                          <w:color w:val="000000"/>
                        </w:rPr>
                        <w:t>.</w:t>
                      </w:r>
                      <w:r>
                        <w:rPr>
                          <w:b w:val="0"/>
                          <w:bCs w:val="0"/>
                          <w:i/>
                          <w:iCs/>
                          <w:color w:val="000000"/>
                        </w:rPr>
                        <w:fldChar w:fldCharType="begin"/>
                      </w:r>
                      <w:r>
                        <w:rPr>
                          <w:b w:val="0"/>
                          <w:bCs w:val="0"/>
                          <w:i/>
                          <w:iCs/>
                          <w:color w:val="000000"/>
                        </w:rPr>
                        <w:instrText xml:space="preserve"> SEQ Slika \* ARABIC </w:instrText>
                      </w:r>
                      <w:r>
                        <w:rPr>
                          <w:b w:val="0"/>
                          <w:bCs w:val="0"/>
                          <w:i/>
                          <w:iCs/>
                          <w:color w:val="000000"/>
                        </w:rPr>
                        <w:fldChar w:fldCharType="separate"/>
                      </w:r>
                      <w:r>
                        <w:rPr>
                          <w:b w:val="0"/>
                          <w:bCs w:val="0"/>
                          <w:i/>
                          <w:iCs/>
                          <w:color w:val="000000"/>
                        </w:rPr>
                        <w:t>3</w:t>
                      </w:r>
                      <w:r>
                        <w:rPr>
                          <w:b w:val="0"/>
                          <w:bCs w:val="0"/>
                          <w:i/>
                          <w:iCs/>
                          <w:color w:val="000000"/>
                        </w:rPr>
                        <w:fldChar w:fldCharType="end"/>
                      </w:r>
                      <w:r>
                        <w:rPr>
                          <w:b w:val="0"/>
                          <w:bCs w:val="0"/>
                          <w:i/>
                          <w:iCs/>
                          <w:color w:val="000000"/>
                        </w:rPr>
                        <w:t>.1. Prikaz iz swaggera</w:t>
                      </w:r>
                    </w:p>
                  </w:txbxContent>
                </v:textbox>
                <w10:wrap type="tight"/>
              </v:rect>
            </w:pict>
          </mc:Fallback>
        </mc:AlternateContent>
      </w:r>
      <w:r>
        <w:rPr>
          <w:noProof/>
        </w:rPr>
        <w:drawing>
          <wp:inline distT="0" distB="0" distL="0" distR="0" wp14:anchorId="561DCBB4" wp14:editId="501C97C6">
            <wp:extent cx="5121910" cy="289306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noChangeArrowheads="1"/>
                    </pic:cNvPicPr>
                  </pic:nvPicPr>
                  <pic:blipFill>
                    <a:blip r:embed="rId14"/>
                    <a:stretch>
                      <a:fillRect/>
                    </a:stretch>
                  </pic:blipFill>
                  <pic:spPr bwMode="auto">
                    <a:xfrm>
                      <a:off x="0" y="0"/>
                      <a:ext cx="5121910" cy="2893060"/>
                    </a:xfrm>
                    <a:prstGeom prst="rect">
                      <a:avLst/>
                    </a:prstGeom>
                  </pic:spPr>
                </pic:pic>
              </a:graphicData>
            </a:graphic>
          </wp:inline>
        </w:drawing>
      </w:r>
      <w:r>
        <w:rPr>
          <w:lang w:val="hr-HR"/>
        </w:rPr>
        <w:t xml:space="preserve"> </w:t>
      </w:r>
    </w:p>
    <w:p w14:paraId="4244C8DA" w14:textId="77777777" w:rsidR="005C0CF2" w:rsidRDefault="00000000">
      <w:pPr>
        <w:pStyle w:val="BodyText"/>
        <w:jc w:val="both"/>
        <w:rPr>
          <w:lang w:val="hr-HR"/>
        </w:rPr>
      </w:pPr>
      <w:r>
        <w:rPr>
          <w:lang w:val="hr-HR"/>
        </w:rPr>
        <w:t xml:space="preserve">U ovom primjeru, kada korisnik pošalje GET zahtjev na </w:t>
      </w:r>
      <w:r>
        <w:rPr>
          <w:i/>
          <w:iCs/>
          <w:lang w:val="hr-HR"/>
        </w:rPr>
        <w:t>/rest2/</w:t>
      </w:r>
      <w:proofErr w:type="spellStart"/>
      <w:r>
        <w:rPr>
          <w:i/>
          <w:iCs/>
          <w:lang w:val="hr-HR"/>
        </w:rPr>
        <w:t>keys</w:t>
      </w:r>
      <w:proofErr w:type="spellEnd"/>
      <w:r>
        <w:rPr>
          <w:lang w:val="hr-HR"/>
        </w:rPr>
        <w:t xml:space="preserve"> (definirano u sloju </w:t>
      </w:r>
      <w:proofErr w:type="spellStart"/>
      <w:r>
        <w:rPr>
          <w:i/>
          <w:iCs/>
          <w:lang w:val="hr-HR"/>
        </w:rPr>
        <w:t>Controller</w:t>
      </w:r>
      <w:proofErr w:type="spellEnd"/>
      <w:r>
        <w:rPr>
          <w:lang w:val="hr-HR"/>
        </w:rPr>
        <w:t>), odgovor će mu biti kao što je prikazano na slici. Na sličan način definirane su putanje za scene (</w:t>
      </w:r>
      <w:r>
        <w:rPr>
          <w:i/>
          <w:iCs/>
          <w:lang w:val="hr-HR"/>
        </w:rPr>
        <w:t>/scene</w:t>
      </w:r>
      <w:r>
        <w:rPr>
          <w:lang w:val="hr-HR"/>
        </w:rPr>
        <w:t>) i oznake (</w:t>
      </w:r>
      <w:r>
        <w:rPr>
          <w:i/>
          <w:iCs/>
          <w:lang w:val="hr-HR"/>
        </w:rPr>
        <w:t>/</w:t>
      </w:r>
      <w:proofErr w:type="spellStart"/>
      <w:r>
        <w:rPr>
          <w:i/>
          <w:iCs/>
          <w:lang w:val="hr-HR"/>
        </w:rPr>
        <w:t>tags</w:t>
      </w:r>
      <w:proofErr w:type="spellEnd"/>
      <w:r>
        <w:rPr>
          <w:lang w:val="hr-HR"/>
        </w:rPr>
        <w:t>), s dodatnim REST zahtjevima (POST za dodavanje novih scena ili ključeva, PUT za ažuriranje i sl.)</w:t>
      </w:r>
    </w:p>
    <w:p w14:paraId="63DA2E02" w14:textId="77777777" w:rsidR="005C0CF2" w:rsidRDefault="00000000">
      <w:pPr>
        <w:pStyle w:val="BodyText"/>
        <w:jc w:val="both"/>
        <w:rPr>
          <w:lang w:val="hr-HR"/>
        </w:rPr>
      </w:pPr>
      <w:proofErr w:type="spellStart"/>
      <w:r>
        <w:rPr>
          <w:i/>
          <w:iCs/>
          <w:lang w:val="hr-HR"/>
        </w:rPr>
        <w:t>Swagger</w:t>
      </w:r>
      <w:proofErr w:type="spellEnd"/>
      <w:r>
        <w:rPr>
          <w:lang w:val="hr-HR"/>
        </w:rPr>
        <w:t xml:space="preserve"> sadrži popis putanja i očekivanih rezultata, kao što je prikazano na slici 3.1. Nalaze se i formati (eng. </w:t>
      </w:r>
      <w:proofErr w:type="spellStart"/>
      <w:r>
        <w:rPr>
          <w:i/>
          <w:iCs/>
          <w:lang w:val="hr-HR"/>
        </w:rPr>
        <w:t>schemas</w:t>
      </w:r>
      <w:proofErr w:type="spellEnd"/>
      <w:r>
        <w:rPr>
          <w:lang w:val="hr-HR"/>
        </w:rPr>
        <w:t xml:space="preserve">) za objekte razreda. Tako na primjer razred </w:t>
      </w:r>
      <w:proofErr w:type="spellStart"/>
      <w:r>
        <w:rPr>
          <w:i/>
          <w:iCs/>
          <w:lang w:val="hr-HR"/>
        </w:rPr>
        <w:t>View</w:t>
      </w:r>
      <w:proofErr w:type="spellEnd"/>
      <w:r>
        <w:rPr>
          <w:lang w:val="hr-HR"/>
        </w:rPr>
        <w:t xml:space="preserve"> može biti ili </w:t>
      </w:r>
      <w:proofErr w:type="spellStart"/>
      <w:r>
        <w:rPr>
          <w:i/>
          <w:iCs/>
          <w:lang w:val="hr-HR"/>
        </w:rPr>
        <w:t>MeasurementsView</w:t>
      </w:r>
      <w:proofErr w:type="spellEnd"/>
      <w:r>
        <w:rPr>
          <w:lang w:val="hr-HR"/>
        </w:rPr>
        <w:t xml:space="preserve"> ili </w:t>
      </w:r>
      <w:proofErr w:type="spellStart"/>
      <w:r>
        <w:rPr>
          <w:i/>
          <w:iCs/>
          <w:lang w:val="hr-HR"/>
        </w:rPr>
        <w:t>ActuationView</w:t>
      </w:r>
      <w:proofErr w:type="spellEnd"/>
      <w:r>
        <w:rPr>
          <w:lang w:val="hr-HR"/>
        </w:rPr>
        <w:t xml:space="preserve"> koji svaki ima svoje posebnosti. Razred </w:t>
      </w:r>
      <w:proofErr w:type="spellStart"/>
      <w:r>
        <w:rPr>
          <w:i/>
          <w:iCs/>
          <w:lang w:val="hr-HR"/>
        </w:rPr>
        <w:t>MeasurementsView</w:t>
      </w:r>
      <w:proofErr w:type="spellEnd"/>
      <w:r>
        <w:rPr>
          <w:lang w:val="hr-HR"/>
        </w:rPr>
        <w:t xml:space="preserve"> ima dodatne atribute: </w:t>
      </w:r>
      <w:proofErr w:type="spellStart"/>
      <w:r>
        <w:rPr>
          <w:i/>
          <w:iCs/>
          <w:lang w:val="hr-HR"/>
        </w:rPr>
        <w:t>measurementUnit</w:t>
      </w:r>
      <w:proofErr w:type="spellEnd"/>
      <w:r>
        <w:rPr>
          <w:lang w:val="hr-HR"/>
        </w:rPr>
        <w:t xml:space="preserve">, </w:t>
      </w:r>
      <w:proofErr w:type="spellStart"/>
      <w:r>
        <w:rPr>
          <w:i/>
          <w:iCs/>
          <w:lang w:val="hr-HR"/>
        </w:rPr>
        <w:t>selectForm</w:t>
      </w:r>
      <w:proofErr w:type="spellEnd"/>
      <w:r>
        <w:rPr>
          <w:lang w:val="hr-HR"/>
        </w:rPr>
        <w:t xml:space="preserve">, </w:t>
      </w:r>
      <w:proofErr w:type="spellStart"/>
      <w:r>
        <w:rPr>
          <w:i/>
          <w:iCs/>
          <w:lang w:val="hr-HR"/>
        </w:rPr>
        <w:t>query</w:t>
      </w:r>
      <w:proofErr w:type="spellEnd"/>
      <w:r>
        <w:rPr>
          <w:lang w:val="hr-HR"/>
        </w:rPr>
        <w:t xml:space="preserve"> i </w:t>
      </w:r>
      <w:proofErr w:type="spellStart"/>
      <w:r>
        <w:rPr>
          <w:i/>
          <w:iCs/>
          <w:lang w:val="hr-HR"/>
        </w:rPr>
        <w:t>responseExtracting</w:t>
      </w:r>
      <w:proofErr w:type="spellEnd"/>
      <w:r>
        <w:rPr>
          <w:lang w:val="hr-HR"/>
        </w:rPr>
        <w:t>.</w:t>
      </w:r>
    </w:p>
    <w:p w14:paraId="4423E243" w14:textId="77777777" w:rsidR="005C0CF2" w:rsidRDefault="00000000">
      <w:pPr>
        <w:pStyle w:val="BodyText"/>
        <w:ind w:left="0"/>
        <w:jc w:val="center"/>
        <w:rPr>
          <w:lang w:val="hr-HR"/>
        </w:rPr>
      </w:pPr>
      <w:r>
        <w:rPr>
          <w:noProof/>
        </w:rPr>
        <mc:AlternateContent>
          <mc:Choice Requires="wps">
            <w:drawing>
              <wp:anchor distT="0" distB="635" distL="114300" distR="114300" simplePos="0" relativeHeight="57" behindDoc="0" locked="0" layoutInCell="0" allowOverlap="1" wp14:anchorId="73F76988" wp14:editId="7598881B">
                <wp:simplePos x="0" y="0"/>
                <wp:positionH relativeFrom="column">
                  <wp:posOffset>67310</wp:posOffset>
                </wp:positionH>
                <wp:positionV relativeFrom="paragraph">
                  <wp:posOffset>2409190</wp:posOffset>
                </wp:positionV>
                <wp:extent cx="5937250" cy="151130"/>
                <wp:effectExtent l="0" t="0" r="0" b="0"/>
                <wp:wrapTopAndBottom/>
                <wp:docPr id="8" name="Text Box 5"/>
                <wp:cNvGraphicFramePr/>
                <a:graphic xmlns:a="http://schemas.openxmlformats.org/drawingml/2006/main">
                  <a:graphicData uri="http://schemas.microsoft.com/office/word/2010/wordprocessingShape">
                    <wps:wsp>
                      <wps:cNvSpPr/>
                      <wps:spPr>
                        <a:xfrm>
                          <a:off x="0" y="0"/>
                          <a:ext cx="5937120" cy="1512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34CFD25" w14:textId="77777777" w:rsidR="005C0CF2" w:rsidRDefault="00000000">
                            <w:pPr>
                              <w:pStyle w:val="Caption"/>
                              <w:jc w:val="center"/>
                              <w:rPr>
                                <w:b w:val="0"/>
                                <w:bCs w:val="0"/>
                                <w:i/>
                                <w:iCs/>
                              </w:rPr>
                            </w:pPr>
                            <w:r>
                              <w:rPr>
                                <w:b w:val="0"/>
                                <w:bCs w:val="0"/>
                                <w:i/>
                                <w:iCs/>
                                <w:color w:val="000000"/>
                              </w:rPr>
                              <w:t xml:space="preserve">Slika </w:t>
                            </w:r>
                            <w:r>
                              <w:fldChar w:fldCharType="begin"/>
                            </w:r>
                            <w:r>
                              <w:rPr>
                                <w:b w:val="0"/>
                                <w:bCs w:val="0"/>
                                <w:i/>
                                <w:iCs/>
                                <w:color w:val="000000"/>
                              </w:rPr>
                              <w:instrText>STYLEREF 1 \s</w:instrText>
                            </w:r>
                            <w:r>
                              <w:rPr>
                                <w:b w:val="0"/>
                                <w:bCs w:val="0"/>
                                <w:i/>
                                <w:iCs/>
                                <w:color w:val="000000"/>
                              </w:rPr>
                              <w:fldChar w:fldCharType="separate"/>
                            </w:r>
                            <w:r>
                              <w:rPr>
                                <w:b w:val="0"/>
                                <w:bCs w:val="0"/>
                                <w:i/>
                                <w:iCs/>
                                <w:color w:val="000000"/>
                              </w:rPr>
                              <w:t>3</w:t>
                            </w:r>
                            <w:r>
                              <w:rPr>
                                <w:b w:val="0"/>
                                <w:bCs w:val="0"/>
                                <w:i/>
                                <w:iCs/>
                                <w:color w:val="000000"/>
                              </w:rPr>
                              <w:fldChar w:fldCharType="end"/>
                            </w:r>
                            <w:r>
                              <w:rPr>
                                <w:b w:val="0"/>
                                <w:bCs w:val="0"/>
                                <w:i/>
                                <w:iCs/>
                                <w:color w:val="000000"/>
                              </w:rPr>
                              <w:t>.1.2. Isječak iz swaggera</w:t>
                            </w:r>
                          </w:p>
                        </w:txbxContent>
                      </wps:txbx>
                      <wps:bodyPr lIns="0" tIns="0" rIns="0" bIns="0" anchor="t">
                        <a:prstTxWarp prst="textNoShape">
                          <a:avLst/>
                        </a:prstTxWarp>
                        <a:spAutoFit/>
                      </wps:bodyPr>
                    </wps:wsp>
                  </a:graphicData>
                </a:graphic>
              </wp:anchor>
            </w:drawing>
          </mc:Choice>
          <mc:Fallback>
            <w:pict>
              <v:rect w14:anchorId="73F76988" id="Text Box 5" o:spid="_x0000_s1027" style="position:absolute;left:0;text-align:left;margin-left:5.3pt;margin-top:189.7pt;width:467.5pt;height:11.9pt;z-index:57;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" o:allowincell="f" stroked="f" strokeweight="0">
                <v:textbox style="mso-fit-shape-to-text:t" inset="0,0,0,0">
                  <w:txbxContent>
                    <w:p w14:paraId="734CFD25" w14:textId="77777777" w:rsidR="005C0CF2" w:rsidRDefault="00000000">
                      <w:pPr>
                        <w:pStyle w:val="Caption"/>
                        <w:jc w:val="center"/>
                        <w:rPr>
                          <w:b w:val="0"/>
                          <w:bCs w:val="0"/>
                          <w:i/>
                          <w:iCs/>
                        </w:rPr>
                      </w:pPr>
                      <w:r>
                        <w:rPr>
                          <w:b w:val="0"/>
                          <w:bCs w:val="0"/>
                          <w:i/>
                          <w:iCs/>
                          <w:color w:val="000000"/>
                        </w:rPr>
                        <w:t xml:space="preserve">Slika </w:t>
                      </w:r>
                      <w:r>
                        <w:fldChar w:fldCharType="begin"/>
                      </w:r>
                      <w:r>
                        <w:rPr>
                          <w:b w:val="0"/>
                          <w:bCs w:val="0"/>
                          <w:i/>
                          <w:iCs/>
                          <w:color w:val="000000"/>
                        </w:rPr>
                        <w:instrText>STYLEREF 1 \s</w:instrText>
                      </w:r>
                      <w:r>
                        <w:rPr>
                          <w:b w:val="0"/>
                          <w:bCs w:val="0"/>
                          <w:i/>
                          <w:iCs/>
                          <w:color w:val="000000"/>
                        </w:rPr>
                        <w:fldChar w:fldCharType="separate"/>
                      </w:r>
                      <w:r>
                        <w:rPr>
                          <w:b w:val="0"/>
                          <w:bCs w:val="0"/>
                          <w:i/>
                          <w:iCs/>
                          <w:color w:val="000000"/>
                        </w:rPr>
                        <w:t>3</w:t>
                      </w:r>
                      <w:r>
                        <w:rPr>
                          <w:b w:val="0"/>
                          <w:bCs w:val="0"/>
                          <w:i/>
                          <w:iCs/>
                          <w:color w:val="000000"/>
                        </w:rPr>
                        <w:fldChar w:fldCharType="end"/>
                      </w:r>
                      <w:r>
                        <w:rPr>
                          <w:b w:val="0"/>
                          <w:bCs w:val="0"/>
                          <w:i/>
                          <w:iCs/>
                          <w:color w:val="000000"/>
                        </w:rPr>
                        <w:t>.1.2. Isječak iz swaggera</w:t>
                      </w:r>
                    </w:p>
                  </w:txbxContent>
                </v:textbox>
                <w10:wrap type="topAndBottom"/>
              </v:rect>
            </w:pict>
          </mc:Fallback>
        </mc:AlternateContent>
      </w:r>
      <w:r>
        <w:rPr>
          <w:noProof/>
        </w:rPr>
        <w:drawing>
          <wp:inline distT="0" distB="0" distL="0" distR="0" wp14:anchorId="77AA5DD4" wp14:editId="5DDE8F1E">
            <wp:extent cx="5096510" cy="2348865"/>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noChangeArrowheads="1"/>
                    </pic:cNvPicPr>
                  </pic:nvPicPr>
                  <pic:blipFill>
                    <a:blip r:embed="rId15"/>
                    <a:stretch>
                      <a:fillRect/>
                    </a:stretch>
                  </pic:blipFill>
                  <pic:spPr bwMode="auto">
                    <a:xfrm>
                      <a:off x="0" y="0"/>
                      <a:ext cx="5096510" cy="2348865"/>
                    </a:xfrm>
                    <a:prstGeom prst="rect">
                      <a:avLst/>
                    </a:prstGeom>
                  </pic:spPr>
                </pic:pic>
              </a:graphicData>
            </a:graphic>
          </wp:inline>
        </w:drawing>
      </w:r>
    </w:p>
    <w:p w14:paraId="2FABEE85" w14:textId="5D530152" w:rsidR="005C0CF2" w:rsidRDefault="00000000">
      <w:pPr>
        <w:pStyle w:val="BodyText"/>
        <w:jc w:val="both"/>
        <w:rPr>
          <w:lang w:val="hr-HR"/>
        </w:rPr>
      </w:pPr>
      <w:r>
        <w:rPr>
          <w:lang w:val="hr-HR"/>
        </w:rPr>
        <w:lastRenderedPageBreak/>
        <w:t>Autenti</w:t>
      </w:r>
      <w:r w:rsidR="00211C72">
        <w:rPr>
          <w:lang w:val="hr-HR"/>
        </w:rPr>
        <w:t>fi</w:t>
      </w:r>
      <w:r>
        <w:rPr>
          <w:lang w:val="hr-HR"/>
        </w:rPr>
        <w:t xml:space="preserve">kacija i autorizacija korisnika obavlja se pomoću </w:t>
      </w:r>
      <w:proofErr w:type="spellStart"/>
      <w:r>
        <w:rPr>
          <w:lang w:val="hr-HR"/>
        </w:rPr>
        <w:t>Keycloaka</w:t>
      </w:r>
      <w:proofErr w:type="spellEnd"/>
      <w:r>
        <w:rPr>
          <w:lang w:val="hr-HR"/>
        </w:rPr>
        <w:t xml:space="preserve">, u sloju </w:t>
      </w:r>
      <w:proofErr w:type="spellStart"/>
      <w:r>
        <w:rPr>
          <w:i/>
          <w:iCs/>
          <w:lang w:val="hr-HR"/>
        </w:rPr>
        <w:t>Controller</w:t>
      </w:r>
      <w:proofErr w:type="spellEnd"/>
      <w:r>
        <w:rPr>
          <w:lang w:val="hr-HR"/>
        </w:rPr>
        <w:t xml:space="preserve">. Sustav prepoznaje 4 uloge: </w:t>
      </w:r>
      <w:r>
        <w:rPr>
          <w:i/>
          <w:iCs/>
          <w:lang w:val="hr-HR"/>
        </w:rPr>
        <w:t>fer</w:t>
      </w:r>
      <w:r>
        <w:rPr>
          <w:lang w:val="hr-HR"/>
        </w:rPr>
        <w:t xml:space="preserve">, </w:t>
      </w:r>
      <w:proofErr w:type="spellStart"/>
      <w:r>
        <w:rPr>
          <w:i/>
          <w:iCs/>
          <w:lang w:val="hr-HR"/>
        </w:rPr>
        <w:t>ferit</w:t>
      </w:r>
      <w:proofErr w:type="spellEnd"/>
      <w:r>
        <w:rPr>
          <w:lang w:val="hr-HR"/>
        </w:rPr>
        <w:t xml:space="preserve">, </w:t>
      </w:r>
      <w:proofErr w:type="spellStart"/>
      <w:r>
        <w:rPr>
          <w:i/>
          <w:iCs/>
          <w:lang w:val="hr-HR"/>
        </w:rPr>
        <w:t>iot-read</w:t>
      </w:r>
      <w:proofErr w:type="spellEnd"/>
      <w:r>
        <w:rPr>
          <w:lang w:val="hr-HR"/>
        </w:rPr>
        <w:t xml:space="preserve"> i </w:t>
      </w:r>
      <w:proofErr w:type="spellStart"/>
      <w:r>
        <w:rPr>
          <w:i/>
          <w:iCs/>
          <w:lang w:val="hr-HR"/>
        </w:rPr>
        <w:t>iot-write</w:t>
      </w:r>
      <w:proofErr w:type="spellEnd"/>
      <w:r>
        <w:rPr>
          <w:lang w:val="hr-HR"/>
        </w:rPr>
        <w:t xml:space="preserve">. Uloge se dodjeljuju korisnicima (korisnik </w:t>
      </w:r>
      <w:r>
        <w:rPr>
          <w:i/>
          <w:iCs/>
          <w:lang w:val="hr-HR"/>
        </w:rPr>
        <w:t>u2</w:t>
      </w:r>
      <w:r>
        <w:rPr>
          <w:lang w:val="hr-HR"/>
        </w:rPr>
        <w:t xml:space="preserve"> ima ulogu </w:t>
      </w:r>
      <w:proofErr w:type="spellStart"/>
      <w:r>
        <w:rPr>
          <w:i/>
          <w:iCs/>
          <w:lang w:val="hr-HR"/>
        </w:rPr>
        <w:t>iot-write</w:t>
      </w:r>
      <w:proofErr w:type="spellEnd"/>
      <w:r>
        <w:rPr>
          <w:lang w:val="hr-HR"/>
        </w:rPr>
        <w:t xml:space="preserve"> a korisnik </w:t>
      </w:r>
      <w:r>
        <w:rPr>
          <w:i/>
          <w:iCs/>
          <w:lang w:val="hr-HR"/>
        </w:rPr>
        <w:t>u4</w:t>
      </w:r>
      <w:r>
        <w:rPr>
          <w:lang w:val="hr-HR"/>
        </w:rPr>
        <w:t xml:space="preserve"> uloge </w:t>
      </w:r>
      <w:r>
        <w:rPr>
          <w:i/>
          <w:iCs/>
          <w:lang w:val="hr-HR"/>
        </w:rPr>
        <w:t>fer</w:t>
      </w:r>
      <w:r>
        <w:rPr>
          <w:lang w:val="hr-HR"/>
        </w:rPr>
        <w:t xml:space="preserve"> i </w:t>
      </w:r>
      <w:proofErr w:type="spellStart"/>
      <w:r>
        <w:rPr>
          <w:i/>
          <w:iCs/>
          <w:lang w:val="hr-HR"/>
        </w:rPr>
        <w:t>iot-read</w:t>
      </w:r>
      <w:proofErr w:type="spellEnd"/>
      <w:r>
        <w:rPr>
          <w:lang w:val="hr-HR"/>
        </w:rPr>
        <w:t xml:space="preserve">). Uz uloge su povezane dozvole koje korisnicima pripadaju, npr. korisnik </w:t>
      </w:r>
      <w:r>
        <w:rPr>
          <w:i/>
          <w:iCs/>
          <w:lang w:val="hr-HR"/>
        </w:rPr>
        <w:t>u4</w:t>
      </w:r>
      <w:r>
        <w:rPr>
          <w:lang w:val="hr-HR"/>
        </w:rPr>
        <w:t xml:space="preserve"> ne može dodavati nove scene jer nema </w:t>
      </w:r>
      <w:proofErr w:type="spellStart"/>
      <w:r>
        <w:rPr>
          <w:i/>
          <w:iCs/>
          <w:lang w:val="hr-HR"/>
        </w:rPr>
        <w:t>iot-write</w:t>
      </w:r>
      <w:proofErr w:type="spellEnd"/>
      <w:r>
        <w:rPr>
          <w:lang w:val="hr-HR"/>
        </w:rPr>
        <w:t>.</w:t>
      </w:r>
    </w:p>
    <w:p w14:paraId="71EA3769" w14:textId="77777777" w:rsidR="005C0CF2" w:rsidRDefault="00000000">
      <w:pPr>
        <w:pStyle w:val="Heading2"/>
        <w:rPr>
          <w:lang w:val="hr-HR"/>
        </w:rPr>
      </w:pPr>
      <w:bookmarkStart w:id="31" w:name="_Toc124886427"/>
      <w:bookmarkStart w:id="32" w:name="_Toc125132351"/>
      <w:proofErr w:type="spellStart"/>
      <w:r>
        <w:rPr>
          <w:lang w:val="hr-HR"/>
        </w:rPr>
        <w:t>Flutter</w:t>
      </w:r>
      <w:proofErr w:type="spellEnd"/>
      <w:r>
        <w:rPr>
          <w:lang w:val="hr-HR"/>
        </w:rPr>
        <w:t xml:space="preserve"> aplikacija</w:t>
      </w:r>
      <w:bookmarkEnd w:id="31"/>
      <w:bookmarkEnd w:id="32"/>
    </w:p>
    <w:p w14:paraId="415CA1D8" w14:textId="77777777" w:rsidR="005C0CF2" w:rsidRDefault="00000000">
      <w:pPr>
        <w:jc w:val="both"/>
        <w:rPr>
          <w:color w:val="000000" w:themeColor="text1"/>
          <w:lang w:val="hr-HR"/>
        </w:rPr>
      </w:pPr>
      <w:r>
        <w:rPr>
          <w:lang w:val="hr-HR"/>
        </w:rPr>
        <w:t xml:space="preserve">Za pokretanje aplikacije preduvjet je imati instalirano Android Studio ili </w:t>
      </w:r>
      <w:proofErr w:type="spellStart"/>
      <w:r>
        <w:rPr>
          <w:lang w:val="hr-HR"/>
        </w:rPr>
        <w:t>Visual</w:t>
      </w:r>
      <w:proofErr w:type="spellEnd"/>
      <w:r>
        <w:rPr>
          <w:lang w:val="hr-HR"/>
        </w:rPr>
        <w:t xml:space="preserve"> Studio </w:t>
      </w:r>
      <w:proofErr w:type="spellStart"/>
      <w:r>
        <w:rPr>
          <w:lang w:val="hr-HR"/>
        </w:rPr>
        <w:t>Code</w:t>
      </w:r>
      <w:proofErr w:type="spellEnd"/>
      <w:r>
        <w:rPr>
          <w:lang w:val="hr-HR"/>
        </w:rPr>
        <w:t xml:space="preserve">. U projektu u </w:t>
      </w:r>
      <w:proofErr w:type="spellStart"/>
      <w:r>
        <w:rPr>
          <w:lang w:val="hr-HR"/>
        </w:rPr>
        <w:t>main</w:t>
      </w:r>
      <w:proofErr w:type="spellEnd"/>
      <w:r>
        <w:rPr>
          <w:lang w:val="hr-HR"/>
        </w:rPr>
        <w:t xml:space="preserve"> grani potrebno je otići u mapu </w:t>
      </w:r>
      <w:r>
        <w:rPr>
          <w:color w:val="000000" w:themeColor="text1"/>
          <w:lang w:val="hr-HR"/>
        </w:rPr>
        <w:t>' ~/SOFTWARE/</w:t>
      </w:r>
      <w:proofErr w:type="spellStart"/>
      <w:r>
        <w:rPr>
          <w:color w:val="000000" w:themeColor="text1"/>
          <w:lang w:val="hr-HR"/>
        </w:rPr>
        <w:t>flutter_client</w:t>
      </w:r>
      <w:proofErr w:type="spellEnd"/>
      <w:r>
        <w:rPr>
          <w:color w:val="000000" w:themeColor="text1"/>
          <w:lang w:val="hr-HR"/>
        </w:rPr>
        <w:t>/</w:t>
      </w:r>
      <w:proofErr w:type="spellStart"/>
      <w:r>
        <w:rPr>
          <w:color w:val="000000" w:themeColor="text1"/>
          <w:lang w:val="hr-HR"/>
        </w:rPr>
        <w:t>lib</w:t>
      </w:r>
      <w:proofErr w:type="spellEnd"/>
      <w:r>
        <w:rPr>
          <w:color w:val="000000" w:themeColor="text1"/>
          <w:lang w:val="hr-HR"/>
        </w:rPr>
        <w:t xml:space="preserve">' te pokrenuti </w:t>
      </w:r>
      <w:proofErr w:type="spellStart"/>
      <w:r>
        <w:rPr>
          <w:color w:val="000000" w:themeColor="text1"/>
          <w:lang w:val="hr-HR"/>
        </w:rPr>
        <w:t>main.dart</w:t>
      </w:r>
      <w:proofErr w:type="spellEnd"/>
      <w:r>
        <w:rPr>
          <w:color w:val="000000" w:themeColor="text1"/>
          <w:lang w:val="hr-HR"/>
        </w:rPr>
        <w:t xml:space="preserve"> pomoću Android Emulatora koji dolazi uz Android Studio ili pomoću </w:t>
      </w:r>
      <w:proofErr w:type="spellStart"/>
      <w:r>
        <w:rPr>
          <w:color w:val="000000" w:themeColor="text1"/>
          <w:lang w:val="hr-HR"/>
        </w:rPr>
        <w:t>Xcode</w:t>
      </w:r>
      <w:proofErr w:type="spellEnd"/>
      <w:r>
        <w:rPr>
          <w:color w:val="000000" w:themeColor="text1"/>
          <w:lang w:val="hr-HR"/>
        </w:rPr>
        <w:t xml:space="preserve"> Simulatora.</w:t>
      </w:r>
    </w:p>
    <w:p w14:paraId="19B9A820" w14:textId="77777777" w:rsidR="005C0CF2" w:rsidRDefault="005C0CF2">
      <w:pPr>
        <w:jc w:val="both"/>
        <w:rPr>
          <w:color w:val="000000" w:themeColor="text1"/>
          <w:lang w:val="hr-HR"/>
        </w:rPr>
      </w:pPr>
    </w:p>
    <w:p w14:paraId="02738023" w14:textId="77777777" w:rsidR="005C0CF2" w:rsidRDefault="00000000">
      <w:pPr>
        <w:jc w:val="both"/>
        <w:rPr>
          <w:lang w:val="hr-HR"/>
        </w:rPr>
      </w:pPr>
      <w:r>
        <w:rPr>
          <w:color w:val="000000" w:themeColor="text1"/>
          <w:lang w:val="hr-HR"/>
        </w:rPr>
        <w:t xml:space="preserve">Kada pokrenemo aplikaciju otvara nam se početni zaslon (slika 3.1.) sa gumbima LOGIN i </w:t>
      </w:r>
      <w:proofErr w:type="spellStart"/>
      <w:r>
        <w:rPr>
          <w:color w:val="000000" w:themeColor="text1"/>
          <w:lang w:val="hr-HR"/>
        </w:rPr>
        <w:t>Keycloak</w:t>
      </w:r>
      <w:proofErr w:type="spellEnd"/>
      <w:r>
        <w:rPr>
          <w:color w:val="000000" w:themeColor="text1"/>
          <w:lang w:val="hr-HR"/>
        </w:rPr>
        <w:t xml:space="preserve"> </w:t>
      </w:r>
      <w:proofErr w:type="spellStart"/>
      <w:r>
        <w:rPr>
          <w:color w:val="000000" w:themeColor="text1"/>
          <w:lang w:val="hr-HR"/>
        </w:rPr>
        <w:t>Settings</w:t>
      </w:r>
      <w:proofErr w:type="spellEnd"/>
      <w:r>
        <w:rPr>
          <w:color w:val="000000" w:themeColor="text1"/>
          <w:lang w:val="hr-HR"/>
        </w:rPr>
        <w:t xml:space="preserve">. Ako kliknemo na </w:t>
      </w:r>
      <w:proofErr w:type="spellStart"/>
      <w:r>
        <w:rPr>
          <w:color w:val="000000" w:themeColor="text1"/>
          <w:lang w:val="hr-HR"/>
        </w:rPr>
        <w:t>Keycloak</w:t>
      </w:r>
      <w:proofErr w:type="spellEnd"/>
      <w:r>
        <w:rPr>
          <w:color w:val="000000" w:themeColor="text1"/>
          <w:lang w:val="hr-HR"/>
        </w:rPr>
        <w:t xml:space="preserve"> </w:t>
      </w:r>
      <w:proofErr w:type="spellStart"/>
      <w:r>
        <w:rPr>
          <w:color w:val="000000" w:themeColor="text1"/>
          <w:lang w:val="hr-HR"/>
        </w:rPr>
        <w:t>Settings</w:t>
      </w:r>
      <w:proofErr w:type="spellEnd"/>
      <w:r>
        <w:rPr>
          <w:color w:val="000000" w:themeColor="text1"/>
          <w:lang w:val="hr-HR"/>
        </w:rPr>
        <w:t xml:space="preserve"> otvara nam se ekran (slika 3.2.) u </w:t>
      </w:r>
      <w:proofErr w:type="spellStart"/>
      <w:r>
        <w:rPr>
          <w:color w:val="000000" w:themeColor="text1"/>
          <w:lang w:val="hr-HR"/>
        </w:rPr>
        <w:t>kojemo</w:t>
      </w:r>
      <w:proofErr w:type="spellEnd"/>
      <w:r>
        <w:rPr>
          <w:color w:val="000000" w:themeColor="text1"/>
          <w:lang w:val="hr-HR"/>
        </w:rPr>
        <w:t xml:space="preserve"> možemo mijenjati URL REST poslužitelja i URL baze. Ako kliknemo na login aplikacija nas preusmjerava na formu u kojoj je potrebno upisati korisničko ime i lozinku (slika 3.3.). Pritiskom na gumb </w:t>
      </w:r>
      <w:proofErr w:type="spellStart"/>
      <w:r>
        <w:rPr>
          <w:color w:val="000000" w:themeColor="text1"/>
          <w:lang w:val="hr-HR"/>
        </w:rPr>
        <w:t>Sign</w:t>
      </w:r>
      <w:proofErr w:type="spellEnd"/>
      <w:r>
        <w:rPr>
          <w:color w:val="000000" w:themeColor="text1"/>
          <w:lang w:val="hr-HR"/>
        </w:rPr>
        <w:t xml:space="preserve"> In šalje se POST zahtjev na </w:t>
      </w:r>
      <w:proofErr w:type="spellStart"/>
      <w:r>
        <w:rPr>
          <w:color w:val="000000" w:themeColor="text1"/>
          <w:lang w:val="hr-HR"/>
        </w:rPr>
        <w:t>Keycloak</w:t>
      </w:r>
      <w:proofErr w:type="spellEnd"/>
      <w:r>
        <w:rPr>
          <w:color w:val="000000" w:themeColor="text1"/>
          <w:lang w:val="hr-HR"/>
        </w:rPr>
        <w:t xml:space="preserve">, a kao odgovor dobivamo </w:t>
      </w:r>
      <w:proofErr w:type="spellStart"/>
      <w:r>
        <w:rPr>
          <w:i/>
          <w:iCs/>
          <w:color w:val="000000" w:themeColor="text1"/>
          <w:lang w:val="hr-HR"/>
        </w:rPr>
        <w:t>Acces</w:t>
      </w:r>
      <w:proofErr w:type="spellEnd"/>
      <w:r>
        <w:rPr>
          <w:i/>
          <w:iCs/>
          <w:color w:val="000000" w:themeColor="text1"/>
          <w:lang w:val="hr-HR"/>
        </w:rPr>
        <w:t xml:space="preserve"> </w:t>
      </w:r>
      <w:r>
        <w:rPr>
          <w:color w:val="000000" w:themeColor="text1"/>
          <w:lang w:val="hr-HR"/>
        </w:rPr>
        <w:t xml:space="preserve">i </w:t>
      </w:r>
      <w:proofErr w:type="spellStart"/>
      <w:r>
        <w:rPr>
          <w:i/>
          <w:iCs/>
          <w:color w:val="000000" w:themeColor="text1"/>
          <w:lang w:val="hr-HR"/>
        </w:rPr>
        <w:t>Refresh</w:t>
      </w:r>
      <w:proofErr w:type="spellEnd"/>
      <w:r>
        <w:rPr>
          <w:color w:val="000000" w:themeColor="text1"/>
          <w:lang w:val="hr-HR"/>
        </w:rPr>
        <w:t xml:space="preserve"> token ako su podaci ispravni. U slučaju da podaci nisu bili ispravni dobivamo poruku o neispravnosti podataka. Ako je prijava bila uspješna preusmjeravamo se na glavni ekran aplikacije (slika 3.4). Na glavnome (</w:t>
      </w:r>
      <w:r>
        <w:rPr>
          <w:i/>
          <w:iCs/>
          <w:color w:val="000000" w:themeColor="text1"/>
          <w:lang w:val="hr-HR"/>
        </w:rPr>
        <w:t>Home</w:t>
      </w:r>
      <w:r>
        <w:rPr>
          <w:color w:val="000000" w:themeColor="text1"/>
          <w:lang w:val="hr-HR"/>
        </w:rPr>
        <w:t>) ekranu možemo vidjeti popis svih scena, a također možemo filtrirati scene pomoću tagova. Osim toga, nudi nam se mogućnost pretraživanja scena po nazivu. Popis scena dobivamo GET zahtjevom na REST poslužitelj. Klikom na neku scenu otvara nam se ekran na kojemu možemo vidjeti detalje te scene, tj. Prikazuje nam se slika koja predstavlja tu scenu te</w:t>
      </w:r>
      <w:r>
        <w:rPr>
          <w:i/>
          <w:iCs/>
          <w:color w:val="000000" w:themeColor="text1"/>
          <w:lang w:val="hr-HR"/>
        </w:rPr>
        <w:t xml:space="preserve"> </w:t>
      </w:r>
      <w:proofErr w:type="spellStart"/>
      <w:r>
        <w:rPr>
          <w:i/>
          <w:iCs/>
          <w:color w:val="000000" w:themeColor="text1"/>
          <w:lang w:val="hr-HR"/>
        </w:rPr>
        <w:t>viewovi</w:t>
      </w:r>
      <w:proofErr w:type="spellEnd"/>
      <w:r>
        <w:rPr>
          <w:color w:val="000000" w:themeColor="text1"/>
          <w:lang w:val="hr-HR"/>
        </w:rPr>
        <w:t xml:space="preserve"> scene (slika 3.5.). Klikom na neki </w:t>
      </w:r>
      <w:proofErr w:type="spellStart"/>
      <w:r>
        <w:rPr>
          <w:i/>
          <w:iCs/>
          <w:color w:val="000000" w:themeColor="text1"/>
          <w:lang w:val="hr-HR"/>
        </w:rPr>
        <w:t>view</w:t>
      </w:r>
      <w:proofErr w:type="spellEnd"/>
      <w:r>
        <w:rPr>
          <w:i/>
          <w:iCs/>
          <w:color w:val="000000" w:themeColor="text1"/>
          <w:lang w:val="hr-HR"/>
        </w:rPr>
        <w:t xml:space="preserve"> </w:t>
      </w:r>
      <w:r>
        <w:rPr>
          <w:color w:val="000000" w:themeColor="text1"/>
          <w:lang w:val="hr-HR"/>
        </w:rPr>
        <w:t xml:space="preserve">iz scene otvara nam se graf  za odabrani </w:t>
      </w:r>
      <w:proofErr w:type="spellStart"/>
      <w:r>
        <w:rPr>
          <w:color w:val="000000" w:themeColor="text1"/>
          <w:lang w:val="hr-HR"/>
        </w:rPr>
        <w:t>view</w:t>
      </w:r>
      <w:proofErr w:type="spellEnd"/>
      <w:r>
        <w:rPr>
          <w:color w:val="000000" w:themeColor="text1"/>
          <w:lang w:val="hr-HR"/>
        </w:rPr>
        <w:t xml:space="preserve"> (slika 3.6.). Podatke za graf </w:t>
      </w:r>
      <w:r>
        <w:rPr>
          <w:lang w:val="hr-HR"/>
        </w:rPr>
        <w:t xml:space="preserve">dobivamo GET zahtjevom na REST poslužitelj, a iz odgovora se formira novi zahtjev na bazu. Dohvaćeni podaci se potom </w:t>
      </w:r>
      <w:proofErr w:type="spellStart"/>
      <w:r>
        <w:rPr>
          <w:lang w:val="hr-HR"/>
        </w:rPr>
        <w:t>parsiraju</w:t>
      </w:r>
      <w:proofErr w:type="spellEnd"/>
      <w:r>
        <w:rPr>
          <w:lang w:val="hr-HR"/>
        </w:rPr>
        <w:t xml:space="preserve"> iz </w:t>
      </w:r>
      <w:proofErr w:type="spellStart"/>
      <w:r>
        <w:rPr>
          <w:lang w:val="hr-HR"/>
        </w:rPr>
        <w:t>csv</w:t>
      </w:r>
      <w:proofErr w:type="spellEnd"/>
      <w:r>
        <w:rPr>
          <w:lang w:val="hr-HR"/>
        </w:rPr>
        <w:t xml:space="preserve"> formata te se prikazuju u obliku grafa. Početni vremenski raspon u kojem se prikazuje graf, a koji dobivamo klikom na </w:t>
      </w:r>
      <w:proofErr w:type="spellStart"/>
      <w:r>
        <w:rPr>
          <w:i/>
          <w:iCs/>
          <w:lang w:val="hr-HR"/>
        </w:rPr>
        <w:t>view</w:t>
      </w:r>
      <w:proofErr w:type="spellEnd"/>
      <w:r>
        <w:rPr>
          <w:i/>
          <w:iCs/>
          <w:lang w:val="hr-HR"/>
        </w:rPr>
        <w:t xml:space="preserve"> </w:t>
      </w:r>
      <w:r>
        <w:rPr>
          <w:lang w:val="hr-HR"/>
        </w:rPr>
        <w:t xml:space="preserve">je 30 dana. Taj vremenski raspon se može mijenjati pomoću padajućeg izbornika na vrhu ekrana: nudi nam se još raspon od 7 i od jednog dana. Ukoliko odaberemo neku novu opciju šalje se ponovno novi zahtjev na bazu te se potom mijenja i graf (slika 3.8.). Osim grafa na donjoj navigacijskoj traci (engl. </w:t>
      </w:r>
      <w:proofErr w:type="spellStart"/>
      <w:r>
        <w:rPr>
          <w:lang w:val="hr-HR"/>
        </w:rPr>
        <w:t>bottom</w:t>
      </w:r>
      <w:proofErr w:type="spellEnd"/>
      <w:r>
        <w:rPr>
          <w:lang w:val="hr-HR"/>
        </w:rPr>
        <w:t xml:space="preserve"> </w:t>
      </w:r>
      <w:proofErr w:type="spellStart"/>
      <w:r>
        <w:rPr>
          <w:lang w:val="hr-HR"/>
        </w:rPr>
        <w:t>down</w:t>
      </w:r>
      <w:proofErr w:type="spellEnd"/>
      <w:r>
        <w:rPr>
          <w:lang w:val="hr-HR"/>
        </w:rPr>
        <w:t xml:space="preserve"> bar) možemo izabrati i opciju prikaza tablice za izabrani </w:t>
      </w:r>
      <w:proofErr w:type="spellStart"/>
      <w:r>
        <w:rPr>
          <w:i/>
          <w:iCs/>
          <w:lang w:val="hr-HR"/>
        </w:rPr>
        <w:t>view</w:t>
      </w:r>
      <w:proofErr w:type="spellEnd"/>
      <w:r>
        <w:rPr>
          <w:i/>
          <w:iCs/>
          <w:lang w:val="hr-HR"/>
        </w:rPr>
        <w:t xml:space="preserve">. </w:t>
      </w:r>
      <w:r>
        <w:rPr>
          <w:lang w:val="hr-HR"/>
        </w:rPr>
        <w:t>Tablica prikazuje datume za vremenski period u kojem je prikazan graf te vrijednost za svaki datum (x i y koordinate grafa) (slika 3.7.). U slučaju da promjene vremenskog perioda na grafu mijenja se i tablica (slika 3.9.).</w:t>
      </w:r>
    </w:p>
    <w:p w14:paraId="24076E26" w14:textId="77777777" w:rsidR="005C0CF2" w:rsidRDefault="005C0CF2">
      <w:pPr>
        <w:rPr>
          <w:lang w:val="hr-HR"/>
        </w:rPr>
      </w:pPr>
    </w:p>
    <w:p w14:paraId="4C195A75" w14:textId="77777777" w:rsidR="005C0CF2" w:rsidRDefault="005C0CF2">
      <w:pPr>
        <w:rPr>
          <w:lang w:val="hr-HR"/>
        </w:rPr>
      </w:pPr>
    </w:p>
    <w:p w14:paraId="03B02342" w14:textId="77777777" w:rsidR="005C0CF2" w:rsidRDefault="005C0CF2">
      <w:pPr>
        <w:rPr>
          <w:lang w:val="hr-HR"/>
        </w:rPr>
      </w:pPr>
    </w:p>
    <w:p w14:paraId="17454BE8" w14:textId="77777777" w:rsidR="005C0CF2" w:rsidRDefault="00000000">
      <w:pPr>
        <w:jc w:val="center"/>
        <w:rPr>
          <w:i/>
          <w:iCs/>
        </w:rPr>
      </w:pPr>
      <w:r>
        <w:rPr>
          <w:noProof/>
        </w:rPr>
        <w:drawing>
          <wp:inline distT="0" distB="0" distL="0" distR="0" wp14:anchorId="3E254A8A" wp14:editId="37A96567">
            <wp:extent cx="1732915" cy="3091815"/>
            <wp:effectExtent l="0" t="0" r="0" b="0"/>
            <wp:docPr id="11" name="Picture 945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456699"/>
                    <pic:cNvPicPr>
                      <a:picLocks noChangeAspect="1" noChangeArrowheads="1"/>
                    </pic:cNvPicPr>
                  </pic:nvPicPr>
                  <pic:blipFill>
                    <a:blip r:embed="rId16"/>
                    <a:stretch>
                      <a:fillRect/>
                    </a:stretch>
                  </pic:blipFill>
                  <pic:spPr bwMode="auto">
                    <a:xfrm>
                      <a:off x="0" y="0"/>
                      <a:ext cx="1732915" cy="3091815"/>
                    </a:xfrm>
                    <a:prstGeom prst="rect">
                      <a:avLst/>
                    </a:prstGeom>
                  </pic:spPr>
                </pic:pic>
              </a:graphicData>
            </a:graphic>
          </wp:inline>
        </w:drawing>
      </w:r>
      <w:r>
        <w:rPr>
          <w:noProof/>
        </w:rPr>
        <w:drawing>
          <wp:inline distT="0" distB="0" distL="0" distR="0" wp14:anchorId="78A3EF04" wp14:editId="44155B0C">
            <wp:extent cx="1786890" cy="3100070"/>
            <wp:effectExtent l="0" t="0" r="0" b="0"/>
            <wp:docPr id="12" name="Picture 44550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45503358"/>
                    <pic:cNvPicPr>
                      <a:picLocks noChangeAspect="1" noChangeArrowheads="1"/>
                    </pic:cNvPicPr>
                  </pic:nvPicPr>
                  <pic:blipFill>
                    <a:blip r:embed="rId17"/>
                    <a:stretch>
                      <a:fillRect/>
                    </a:stretch>
                  </pic:blipFill>
                  <pic:spPr bwMode="auto">
                    <a:xfrm>
                      <a:off x="0" y="0"/>
                      <a:ext cx="1786890" cy="3100070"/>
                    </a:xfrm>
                    <a:prstGeom prst="rect">
                      <a:avLst/>
                    </a:prstGeom>
                  </pic:spPr>
                </pic:pic>
              </a:graphicData>
            </a:graphic>
          </wp:inline>
        </w:drawing>
      </w:r>
      <w:r>
        <w:rPr>
          <w:noProof/>
        </w:rPr>
        <w:drawing>
          <wp:inline distT="0" distB="0" distL="0" distR="0" wp14:anchorId="0252B919" wp14:editId="3A93B07A">
            <wp:extent cx="1746250" cy="3081655"/>
            <wp:effectExtent l="0" t="0" r="0" b="0"/>
            <wp:docPr id="13" name="Picture 135643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56430755"/>
                    <pic:cNvPicPr>
                      <a:picLocks noChangeAspect="1" noChangeArrowheads="1"/>
                    </pic:cNvPicPr>
                  </pic:nvPicPr>
                  <pic:blipFill>
                    <a:blip r:embed="rId18"/>
                    <a:stretch>
                      <a:fillRect/>
                    </a:stretch>
                  </pic:blipFill>
                  <pic:spPr bwMode="auto">
                    <a:xfrm>
                      <a:off x="0" y="0"/>
                      <a:ext cx="1746250" cy="3081655"/>
                    </a:xfrm>
                    <a:prstGeom prst="rect">
                      <a:avLst/>
                    </a:prstGeom>
                  </pic:spPr>
                </pic:pic>
              </a:graphicData>
            </a:graphic>
          </wp:inline>
        </w:drawing>
      </w:r>
    </w:p>
    <w:p w14:paraId="587DCE35" w14:textId="77777777" w:rsidR="005C0CF2" w:rsidRDefault="00000000">
      <w:pPr>
        <w:jc w:val="center"/>
      </w:pPr>
      <w:proofErr w:type="spellStart"/>
      <w:r>
        <w:rPr>
          <w:i/>
          <w:iCs/>
        </w:rPr>
        <w:t>Slika</w:t>
      </w:r>
      <w:proofErr w:type="spellEnd"/>
      <w:r>
        <w:rPr>
          <w:i/>
          <w:iCs/>
        </w:rPr>
        <w:t xml:space="preserve"> 3.2.1. </w:t>
      </w:r>
      <w:proofErr w:type="spellStart"/>
      <w:r>
        <w:rPr>
          <w:i/>
          <w:iCs/>
        </w:rPr>
        <w:t>početni</w:t>
      </w:r>
      <w:proofErr w:type="spellEnd"/>
      <w:r>
        <w:rPr>
          <w:i/>
          <w:iCs/>
        </w:rPr>
        <w:t xml:space="preserve"> </w:t>
      </w:r>
      <w:proofErr w:type="spellStart"/>
      <w:r>
        <w:rPr>
          <w:i/>
          <w:iCs/>
        </w:rPr>
        <w:t>zaslon</w:t>
      </w:r>
      <w:proofErr w:type="spellEnd"/>
      <w:r>
        <w:rPr>
          <w:i/>
          <w:iCs/>
        </w:rPr>
        <w:t xml:space="preserve">                 </w:t>
      </w:r>
      <w:proofErr w:type="spellStart"/>
      <w:r>
        <w:rPr>
          <w:i/>
          <w:iCs/>
        </w:rPr>
        <w:t>Slika</w:t>
      </w:r>
      <w:proofErr w:type="spellEnd"/>
      <w:r>
        <w:rPr>
          <w:i/>
          <w:iCs/>
        </w:rPr>
        <w:t xml:space="preserve"> 3.2.2. Server Settings                 </w:t>
      </w:r>
      <w:proofErr w:type="spellStart"/>
      <w:r>
        <w:rPr>
          <w:i/>
          <w:iCs/>
        </w:rPr>
        <w:t>Slika</w:t>
      </w:r>
      <w:proofErr w:type="spellEnd"/>
      <w:r>
        <w:rPr>
          <w:i/>
          <w:iCs/>
        </w:rPr>
        <w:t xml:space="preserve"> 3.2.3. Sign In forma</w:t>
      </w:r>
    </w:p>
    <w:p w14:paraId="6D5CB9AB" w14:textId="77777777" w:rsidR="005C0CF2" w:rsidRDefault="005C0CF2">
      <w:pPr>
        <w:rPr>
          <w:i/>
          <w:iCs/>
        </w:rPr>
      </w:pPr>
    </w:p>
    <w:p w14:paraId="194BBCF9" w14:textId="77777777" w:rsidR="005C0CF2" w:rsidRDefault="00000000">
      <w:pPr>
        <w:jc w:val="center"/>
      </w:pPr>
      <w:r>
        <w:rPr>
          <w:noProof/>
        </w:rPr>
        <w:lastRenderedPageBreak/>
        <w:drawing>
          <wp:inline distT="0" distB="0" distL="0" distR="0" wp14:anchorId="4EE5FB3C" wp14:editId="67E3FF24">
            <wp:extent cx="1704340" cy="3064510"/>
            <wp:effectExtent l="0" t="0" r="0" b="0"/>
            <wp:docPr id="14" name="Picture 1222984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22984876"/>
                    <pic:cNvPicPr>
                      <a:picLocks noChangeAspect="1" noChangeArrowheads="1"/>
                    </pic:cNvPicPr>
                  </pic:nvPicPr>
                  <pic:blipFill>
                    <a:blip r:embed="rId19"/>
                    <a:stretch>
                      <a:fillRect/>
                    </a:stretch>
                  </pic:blipFill>
                  <pic:spPr bwMode="auto">
                    <a:xfrm>
                      <a:off x="0" y="0"/>
                      <a:ext cx="1704340" cy="3064510"/>
                    </a:xfrm>
                    <a:prstGeom prst="rect">
                      <a:avLst/>
                    </a:prstGeom>
                  </pic:spPr>
                </pic:pic>
              </a:graphicData>
            </a:graphic>
          </wp:inline>
        </w:drawing>
      </w:r>
      <w:r>
        <w:rPr>
          <w:noProof/>
        </w:rPr>
        <w:drawing>
          <wp:inline distT="0" distB="0" distL="0" distR="0" wp14:anchorId="30BFF9D2" wp14:editId="4FDFBCCA">
            <wp:extent cx="1755775" cy="3070860"/>
            <wp:effectExtent l="0" t="0" r="0" b="0"/>
            <wp:docPr id="15" name="Picture 173726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37268744"/>
                    <pic:cNvPicPr>
                      <a:picLocks noChangeAspect="1" noChangeArrowheads="1"/>
                    </pic:cNvPicPr>
                  </pic:nvPicPr>
                  <pic:blipFill>
                    <a:blip r:embed="rId20"/>
                    <a:stretch>
                      <a:fillRect/>
                    </a:stretch>
                  </pic:blipFill>
                  <pic:spPr bwMode="auto">
                    <a:xfrm>
                      <a:off x="0" y="0"/>
                      <a:ext cx="1755775" cy="3070860"/>
                    </a:xfrm>
                    <a:prstGeom prst="rect">
                      <a:avLst/>
                    </a:prstGeom>
                  </pic:spPr>
                </pic:pic>
              </a:graphicData>
            </a:graphic>
          </wp:inline>
        </w:drawing>
      </w:r>
      <w:r>
        <w:rPr>
          <w:noProof/>
        </w:rPr>
        <w:drawing>
          <wp:inline distT="0" distB="0" distL="0" distR="0" wp14:anchorId="555A6082" wp14:editId="07352DE0">
            <wp:extent cx="1916430" cy="3080385"/>
            <wp:effectExtent l="0" t="0" r="0" b="0"/>
            <wp:docPr id="16" name="Picture 6199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1994529"/>
                    <pic:cNvPicPr>
                      <a:picLocks noChangeAspect="1" noChangeArrowheads="1"/>
                    </pic:cNvPicPr>
                  </pic:nvPicPr>
                  <pic:blipFill>
                    <a:blip r:embed="rId21"/>
                    <a:stretch>
                      <a:fillRect/>
                    </a:stretch>
                  </pic:blipFill>
                  <pic:spPr bwMode="auto">
                    <a:xfrm>
                      <a:off x="0" y="0"/>
                      <a:ext cx="1916430" cy="3080385"/>
                    </a:xfrm>
                    <a:prstGeom prst="rect">
                      <a:avLst/>
                    </a:prstGeom>
                  </pic:spPr>
                </pic:pic>
              </a:graphicData>
            </a:graphic>
          </wp:inline>
        </w:drawing>
      </w:r>
    </w:p>
    <w:p w14:paraId="099D6D02" w14:textId="77777777" w:rsidR="005C0CF2" w:rsidRDefault="00000000">
      <w:pPr>
        <w:jc w:val="center"/>
        <w:rPr>
          <w:i/>
          <w:iCs/>
        </w:rPr>
      </w:pPr>
      <w:proofErr w:type="spellStart"/>
      <w:r>
        <w:rPr>
          <w:i/>
          <w:iCs/>
        </w:rPr>
        <w:t>Slika</w:t>
      </w:r>
      <w:proofErr w:type="spellEnd"/>
      <w:r>
        <w:rPr>
          <w:i/>
          <w:iCs/>
        </w:rPr>
        <w:t xml:space="preserve"> 3.2.4. Home Screen                      </w:t>
      </w:r>
      <w:proofErr w:type="spellStart"/>
      <w:r>
        <w:rPr>
          <w:i/>
          <w:iCs/>
        </w:rPr>
        <w:t>Slika</w:t>
      </w:r>
      <w:proofErr w:type="spellEnd"/>
      <w:r>
        <w:rPr>
          <w:i/>
          <w:iCs/>
        </w:rPr>
        <w:t xml:space="preserve"> 3.2.5. </w:t>
      </w:r>
      <w:proofErr w:type="spellStart"/>
      <w:r>
        <w:rPr>
          <w:i/>
          <w:iCs/>
        </w:rPr>
        <w:t>detalji</w:t>
      </w:r>
      <w:proofErr w:type="spellEnd"/>
      <w:r>
        <w:rPr>
          <w:i/>
          <w:iCs/>
        </w:rPr>
        <w:t xml:space="preserve"> scene                     </w:t>
      </w:r>
      <w:proofErr w:type="spellStart"/>
      <w:r>
        <w:rPr>
          <w:i/>
          <w:iCs/>
        </w:rPr>
        <w:t>Slika</w:t>
      </w:r>
      <w:proofErr w:type="spellEnd"/>
      <w:r>
        <w:rPr>
          <w:i/>
          <w:iCs/>
        </w:rPr>
        <w:t xml:space="preserve"> 3.2.6. </w:t>
      </w:r>
      <w:proofErr w:type="spellStart"/>
      <w:r>
        <w:rPr>
          <w:i/>
          <w:iCs/>
        </w:rPr>
        <w:t>Prikaz</w:t>
      </w:r>
      <w:proofErr w:type="spellEnd"/>
      <w:r>
        <w:rPr>
          <w:i/>
          <w:iCs/>
        </w:rPr>
        <w:t xml:space="preserve"> </w:t>
      </w:r>
      <w:proofErr w:type="spellStart"/>
      <w:r>
        <w:rPr>
          <w:i/>
          <w:iCs/>
        </w:rPr>
        <w:t>grafa</w:t>
      </w:r>
      <w:proofErr w:type="spellEnd"/>
    </w:p>
    <w:p w14:paraId="776BA351" w14:textId="77777777" w:rsidR="005C0CF2" w:rsidRDefault="005C0CF2">
      <w:pPr>
        <w:jc w:val="center"/>
        <w:rPr>
          <w:i/>
          <w:iCs/>
        </w:rPr>
      </w:pPr>
    </w:p>
    <w:p w14:paraId="7765401A" w14:textId="77777777" w:rsidR="005C0CF2" w:rsidRDefault="00000000">
      <w:pPr>
        <w:jc w:val="center"/>
      </w:pPr>
      <w:r>
        <w:rPr>
          <w:noProof/>
        </w:rPr>
        <w:drawing>
          <wp:inline distT="0" distB="0" distL="0" distR="0" wp14:anchorId="1E2DAB44" wp14:editId="59100EB7">
            <wp:extent cx="1802765" cy="3152775"/>
            <wp:effectExtent l="0" t="0" r="0" b="0"/>
            <wp:docPr id="17" name="Picture 114711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47118958"/>
                    <pic:cNvPicPr>
                      <a:picLocks noChangeAspect="1" noChangeArrowheads="1"/>
                    </pic:cNvPicPr>
                  </pic:nvPicPr>
                  <pic:blipFill>
                    <a:blip r:embed="rId22"/>
                    <a:srcRect l="1858" t="1038"/>
                    <a:stretch>
                      <a:fillRect/>
                    </a:stretch>
                  </pic:blipFill>
                  <pic:spPr bwMode="auto">
                    <a:xfrm>
                      <a:off x="0" y="0"/>
                      <a:ext cx="1802765" cy="3152775"/>
                    </a:xfrm>
                    <a:prstGeom prst="rect">
                      <a:avLst/>
                    </a:prstGeom>
                  </pic:spPr>
                </pic:pic>
              </a:graphicData>
            </a:graphic>
          </wp:inline>
        </w:drawing>
      </w:r>
      <w:r>
        <w:rPr>
          <w:noProof/>
        </w:rPr>
        <w:drawing>
          <wp:inline distT="0" distB="0" distL="0" distR="0" wp14:anchorId="58117977" wp14:editId="316DB528">
            <wp:extent cx="1868805" cy="3181350"/>
            <wp:effectExtent l="0" t="0" r="0" b="0"/>
            <wp:docPr id="18" name="Picture 29925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99254176"/>
                    <pic:cNvPicPr>
                      <a:picLocks noChangeAspect="1" noChangeArrowheads="1"/>
                    </pic:cNvPicPr>
                  </pic:nvPicPr>
                  <pic:blipFill>
                    <a:blip r:embed="rId23"/>
                    <a:stretch>
                      <a:fillRect/>
                    </a:stretch>
                  </pic:blipFill>
                  <pic:spPr bwMode="auto">
                    <a:xfrm>
                      <a:off x="0" y="0"/>
                      <a:ext cx="1868805" cy="3181350"/>
                    </a:xfrm>
                    <a:prstGeom prst="rect">
                      <a:avLst/>
                    </a:prstGeom>
                  </pic:spPr>
                </pic:pic>
              </a:graphicData>
            </a:graphic>
          </wp:inline>
        </w:drawing>
      </w:r>
      <w:r>
        <w:t xml:space="preserve">   </w:t>
      </w:r>
      <w:r>
        <w:rPr>
          <w:noProof/>
        </w:rPr>
        <w:drawing>
          <wp:inline distT="0" distB="0" distL="0" distR="0" wp14:anchorId="58CB7AB9" wp14:editId="112FF815">
            <wp:extent cx="1776095" cy="3181350"/>
            <wp:effectExtent l="0" t="0" r="0" b="0"/>
            <wp:docPr id="19" name="Picture 168368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83680463"/>
                    <pic:cNvPicPr>
                      <a:picLocks noChangeAspect="1" noChangeArrowheads="1"/>
                    </pic:cNvPicPr>
                  </pic:nvPicPr>
                  <pic:blipFill>
                    <a:blip r:embed="rId24"/>
                    <a:stretch>
                      <a:fillRect/>
                    </a:stretch>
                  </pic:blipFill>
                  <pic:spPr bwMode="auto">
                    <a:xfrm>
                      <a:off x="0" y="0"/>
                      <a:ext cx="1776095" cy="3181350"/>
                    </a:xfrm>
                    <a:prstGeom prst="rect">
                      <a:avLst/>
                    </a:prstGeom>
                  </pic:spPr>
                </pic:pic>
              </a:graphicData>
            </a:graphic>
          </wp:inline>
        </w:drawing>
      </w:r>
    </w:p>
    <w:p w14:paraId="02591205" w14:textId="77777777" w:rsidR="005C0CF2" w:rsidRDefault="00000000">
      <w:pPr>
        <w:jc w:val="center"/>
      </w:pPr>
      <w:proofErr w:type="spellStart"/>
      <w:r>
        <w:rPr>
          <w:i/>
          <w:iCs/>
        </w:rPr>
        <w:t>Slika</w:t>
      </w:r>
      <w:proofErr w:type="spellEnd"/>
      <w:r>
        <w:rPr>
          <w:i/>
          <w:iCs/>
        </w:rPr>
        <w:t xml:space="preserve"> 3.2.7. </w:t>
      </w:r>
      <w:proofErr w:type="spellStart"/>
      <w:r>
        <w:rPr>
          <w:i/>
          <w:iCs/>
        </w:rPr>
        <w:t>Prikaz</w:t>
      </w:r>
      <w:proofErr w:type="spellEnd"/>
      <w:r>
        <w:rPr>
          <w:i/>
          <w:iCs/>
        </w:rPr>
        <w:t xml:space="preserve"> </w:t>
      </w:r>
      <w:proofErr w:type="spellStart"/>
      <w:r>
        <w:rPr>
          <w:i/>
          <w:iCs/>
        </w:rPr>
        <w:t>tablice</w:t>
      </w:r>
      <w:proofErr w:type="spellEnd"/>
      <w:r>
        <w:rPr>
          <w:i/>
          <w:iCs/>
        </w:rPr>
        <w:t xml:space="preserve">                  </w:t>
      </w:r>
      <w:proofErr w:type="spellStart"/>
      <w:r>
        <w:rPr>
          <w:i/>
          <w:iCs/>
        </w:rPr>
        <w:t>Slika</w:t>
      </w:r>
      <w:proofErr w:type="spellEnd"/>
      <w:r>
        <w:rPr>
          <w:i/>
          <w:iCs/>
        </w:rPr>
        <w:t xml:space="preserve"> 3.2.8. Graf </w:t>
      </w:r>
      <w:proofErr w:type="spellStart"/>
      <w:r>
        <w:rPr>
          <w:i/>
          <w:iCs/>
        </w:rPr>
        <w:t>nakon</w:t>
      </w:r>
      <w:proofErr w:type="spellEnd"/>
      <w:r>
        <w:rPr>
          <w:i/>
          <w:iCs/>
        </w:rPr>
        <w:t xml:space="preserve"> </w:t>
      </w:r>
      <w:proofErr w:type="spellStart"/>
      <w:r>
        <w:rPr>
          <w:i/>
          <w:iCs/>
        </w:rPr>
        <w:t>promjene</w:t>
      </w:r>
      <w:proofErr w:type="spellEnd"/>
      <w:r>
        <w:rPr>
          <w:i/>
          <w:iCs/>
        </w:rPr>
        <w:t xml:space="preserve">             </w:t>
      </w:r>
      <w:proofErr w:type="spellStart"/>
      <w:r>
        <w:rPr>
          <w:i/>
          <w:iCs/>
        </w:rPr>
        <w:t>Slika</w:t>
      </w:r>
      <w:proofErr w:type="spellEnd"/>
      <w:r>
        <w:rPr>
          <w:i/>
          <w:iCs/>
        </w:rPr>
        <w:t xml:space="preserve"> 3.2.9. </w:t>
      </w:r>
      <w:proofErr w:type="spellStart"/>
      <w:r>
        <w:rPr>
          <w:i/>
          <w:iCs/>
        </w:rPr>
        <w:t>Tablica</w:t>
      </w:r>
      <w:proofErr w:type="spellEnd"/>
      <w:r>
        <w:rPr>
          <w:i/>
          <w:iCs/>
        </w:rPr>
        <w:t xml:space="preserve"> </w:t>
      </w:r>
      <w:proofErr w:type="spellStart"/>
      <w:r>
        <w:rPr>
          <w:i/>
          <w:iCs/>
        </w:rPr>
        <w:t>nakon</w:t>
      </w:r>
      <w:proofErr w:type="spellEnd"/>
      <w:r>
        <w:rPr>
          <w:i/>
          <w:iCs/>
        </w:rPr>
        <w:t xml:space="preserve"> </w:t>
      </w:r>
      <w:proofErr w:type="spellStart"/>
      <w:r>
        <w:rPr>
          <w:i/>
          <w:iCs/>
        </w:rPr>
        <w:t>promjene</w:t>
      </w:r>
      <w:proofErr w:type="spellEnd"/>
    </w:p>
    <w:p w14:paraId="2E1504F0" w14:textId="77777777" w:rsidR="005C0CF2" w:rsidRDefault="00000000">
      <w:pPr>
        <w:ind w:left="2880" w:firstLine="720"/>
        <w:jc w:val="center"/>
        <w:rPr>
          <w:i/>
          <w:iCs/>
        </w:rPr>
      </w:pPr>
      <w:proofErr w:type="spellStart"/>
      <w:r>
        <w:rPr>
          <w:i/>
          <w:iCs/>
        </w:rPr>
        <w:t>vremenskog</w:t>
      </w:r>
      <w:proofErr w:type="spellEnd"/>
      <w:r>
        <w:rPr>
          <w:i/>
          <w:iCs/>
        </w:rPr>
        <w:t xml:space="preserve"> perioda                               </w:t>
      </w:r>
      <w:proofErr w:type="spellStart"/>
      <w:r>
        <w:rPr>
          <w:i/>
          <w:iCs/>
        </w:rPr>
        <w:t>vremenskog</w:t>
      </w:r>
      <w:proofErr w:type="spellEnd"/>
      <w:r>
        <w:rPr>
          <w:i/>
          <w:iCs/>
        </w:rPr>
        <w:t xml:space="preserve"> </w:t>
      </w:r>
      <w:proofErr w:type="spellStart"/>
      <w:r>
        <w:rPr>
          <w:i/>
          <w:iCs/>
        </w:rPr>
        <w:t>perioda</w:t>
      </w:r>
      <w:proofErr w:type="spellEnd"/>
    </w:p>
    <w:p w14:paraId="776B2ABA" w14:textId="77777777" w:rsidR="005C0CF2" w:rsidRDefault="005C0CF2">
      <w:pPr>
        <w:jc w:val="center"/>
        <w:rPr>
          <w:i/>
          <w:iCs/>
        </w:rPr>
      </w:pPr>
    </w:p>
    <w:p w14:paraId="6553139C" w14:textId="77777777" w:rsidR="005C0CF2" w:rsidRDefault="005C0CF2">
      <w:pPr>
        <w:rPr>
          <w:i/>
          <w:iCs/>
        </w:rPr>
      </w:pPr>
    </w:p>
    <w:p w14:paraId="3F243332" w14:textId="77777777" w:rsidR="005C0CF2" w:rsidRDefault="005C0CF2">
      <w:pPr>
        <w:rPr>
          <w:i/>
          <w:iCs/>
        </w:rPr>
      </w:pPr>
    </w:p>
    <w:p w14:paraId="6ACCD1BD" w14:textId="77777777" w:rsidR="005C0CF2" w:rsidRDefault="005C0CF2">
      <w:pPr>
        <w:rPr>
          <w:i/>
          <w:iCs/>
        </w:rPr>
      </w:pPr>
    </w:p>
    <w:p w14:paraId="4E9731ED" w14:textId="77777777" w:rsidR="005C0CF2" w:rsidRDefault="005C0CF2">
      <w:pPr>
        <w:rPr>
          <w:i/>
          <w:iCs/>
        </w:rPr>
      </w:pPr>
    </w:p>
    <w:p w14:paraId="19632B17" w14:textId="77777777" w:rsidR="005C0CF2" w:rsidRDefault="005C0CF2">
      <w:pPr>
        <w:rPr>
          <w:i/>
          <w:iCs/>
        </w:rPr>
      </w:pPr>
    </w:p>
    <w:p w14:paraId="0C78CA9B" w14:textId="77777777" w:rsidR="005C0CF2" w:rsidRDefault="005C0CF2">
      <w:pPr>
        <w:rPr>
          <w:i/>
          <w:iCs/>
        </w:rPr>
      </w:pPr>
    </w:p>
    <w:p w14:paraId="11014719" w14:textId="77777777" w:rsidR="005C0CF2" w:rsidRDefault="005C0CF2">
      <w:pPr>
        <w:rPr>
          <w:lang w:val="hr-HR"/>
        </w:rPr>
      </w:pPr>
    </w:p>
    <w:p w14:paraId="791132B1" w14:textId="77777777" w:rsidR="005C0CF2" w:rsidRDefault="00000000">
      <w:pPr>
        <w:pStyle w:val="Heading2"/>
        <w:rPr>
          <w:lang w:val="hr-HR"/>
        </w:rPr>
      </w:pPr>
      <w:bookmarkStart w:id="33" w:name="_Toc124886428"/>
      <w:bookmarkStart w:id="34" w:name="_Toc125132352"/>
      <w:r>
        <w:rPr>
          <w:lang w:val="hr-HR"/>
        </w:rPr>
        <w:lastRenderedPageBreak/>
        <w:t>Web aplikacija</w:t>
      </w:r>
      <w:bookmarkEnd w:id="33"/>
      <w:bookmarkEnd w:id="34"/>
    </w:p>
    <w:p w14:paraId="23D29B60" w14:textId="77777777" w:rsidR="005C0CF2" w:rsidRDefault="005C0CF2">
      <w:pPr>
        <w:pStyle w:val="BodyText"/>
        <w:ind w:left="0"/>
        <w:rPr>
          <w:b/>
          <w:bCs/>
          <w:lang w:val="hr-HR"/>
        </w:rPr>
      </w:pPr>
    </w:p>
    <w:p w14:paraId="619F7B14" w14:textId="71716945" w:rsidR="005C0CF2" w:rsidRDefault="0002768F">
      <w:pPr>
        <w:pStyle w:val="BodyText"/>
        <w:numPr>
          <w:ilvl w:val="0"/>
          <w:numId w:val="8"/>
        </w:numPr>
        <w:rPr>
          <w:bCs/>
          <w:lang w:val="hr-HR"/>
        </w:rPr>
      </w:pPr>
      <w:r>
        <w:rPr>
          <w:b/>
          <w:lang w:val="hr-HR"/>
        </w:rPr>
        <w:t xml:space="preserve">Korak </w:t>
      </w:r>
      <w:r>
        <w:rPr>
          <w:bCs/>
          <w:lang w:val="hr-HR"/>
        </w:rPr>
        <w:t xml:space="preserve">Prije svega obavezno pokrenuti poslužitelja odnosno </w:t>
      </w:r>
      <w:proofErr w:type="spellStart"/>
      <w:r>
        <w:rPr>
          <w:bCs/>
          <w:lang w:val="hr-HR"/>
        </w:rPr>
        <w:t>backend</w:t>
      </w:r>
      <w:proofErr w:type="spellEnd"/>
      <w:r>
        <w:rPr>
          <w:bCs/>
          <w:lang w:val="hr-HR"/>
        </w:rPr>
        <w:t xml:space="preserve"> server !</w:t>
      </w:r>
    </w:p>
    <w:p w14:paraId="3E4199DD" w14:textId="77777777" w:rsidR="005C0CF2" w:rsidRDefault="005C0CF2">
      <w:pPr>
        <w:pStyle w:val="BodyText"/>
        <w:ind w:left="0"/>
        <w:rPr>
          <w:b/>
          <w:bCs/>
          <w:lang w:val="hr-HR"/>
        </w:rPr>
      </w:pPr>
    </w:p>
    <w:p w14:paraId="75B886D4" w14:textId="621225BA" w:rsidR="005C0CF2" w:rsidRDefault="00000000">
      <w:pPr>
        <w:pStyle w:val="BodyText"/>
        <w:numPr>
          <w:ilvl w:val="0"/>
          <w:numId w:val="8"/>
        </w:numPr>
        <w:jc w:val="both"/>
        <w:rPr>
          <w:lang w:val="hr-HR"/>
        </w:rPr>
      </w:pPr>
      <w:r>
        <w:rPr>
          <w:b/>
          <w:bCs/>
          <w:lang w:val="hr-HR"/>
        </w:rPr>
        <w:t xml:space="preserve">korak - </w:t>
      </w:r>
      <w:r>
        <w:rPr>
          <w:lang w:val="hr-HR"/>
        </w:rPr>
        <w:t xml:space="preserve">prijava na </w:t>
      </w:r>
      <w:proofErr w:type="spellStart"/>
      <w:r w:rsidR="00211C72">
        <w:rPr>
          <w:lang w:val="hr-HR"/>
        </w:rPr>
        <w:t>K</w:t>
      </w:r>
      <w:r>
        <w:rPr>
          <w:lang w:val="hr-HR"/>
        </w:rPr>
        <w:t>ey</w:t>
      </w:r>
      <w:r w:rsidR="00211C72">
        <w:rPr>
          <w:lang w:val="hr-HR"/>
        </w:rPr>
        <w:t>c</w:t>
      </w:r>
      <w:r>
        <w:rPr>
          <w:lang w:val="hr-HR"/>
        </w:rPr>
        <w:t>loak</w:t>
      </w:r>
      <w:proofErr w:type="spellEnd"/>
      <w:r>
        <w:rPr>
          <w:lang w:val="hr-HR"/>
        </w:rPr>
        <w:t xml:space="preserve"> serveru. Prilikom uspješne prijave povratno se dobije token i </w:t>
      </w:r>
      <w:proofErr w:type="spellStart"/>
      <w:r>
        <w:rPr>
          <w:lang w:val="hr-HR"/>
        </w:rPr>
        <w:t>refresh</w:t>
      </w:r>
      <w:proofErr w:type="spellEnd"/>
      <w:r>
        <w:rPr>
          <w:lang w:val="hr-HR"/>
        </w:rPr>
        <w:t xml:space="preserve"> token. Implementirano je da se pri svakom pozivu na </w:t>
      </w:r>
      <w:proofErr w:type="spellStart"/>
      <w:r>
        <w:rPr>
          <w:lang w:val="hr-HR"/>
        </w:rPr>
        <w:t>backend</w:t>
      </w:r>
      <w:proofErr w:type="spellEnd"/>
      <w:r>
        <w:rPr>
          <w:lang w:val="hr-HR"/>
        </w:rPr>
        <w:t xml:space="preserve"> u </w:t>
      </w:r>
      <w:proofErr w:type="spellStart"/>
      <w:r>
        <w:rPr>
          <w:lang w:val="hr-HR"/>
        </w:rPr>
        <w:t>headeru</w:t>
      </w:r>
      <w:proofErr w:type="spellEnd"/>
      <w:r>
        <w:rPr>
          <w:lang w:val="hr-HR"/>
        </w:rPr>
        <w:t xml:space="preserve"> šalje token kako bi se održala razina sigurnosti. Bez toga korisnik ne bi mogao pristupiti podatcima s </w:t>
      </w:r>
      <w:proofErr w:type="spellStart"/>
      <w:r>
        <w:rPr>
          <w:lang w:val="hr-HR"/>
        </w:rPr>
        <w:t>backend</w:t>
      </w:r>
      <w:proofErr w:type="spellEnd"/>
      <w:r>
        <w:rPr>
          <w:lang w:val="hr-HR"/>
        </w:rPr>
        <w:t xml:space="preserve"> servera. </w:t>
      </w:r>
    </w:p>
    <w:p w14:paraId="43196129" w14:textId="77777777" w:rsidR="005C0CF2" w:rsidRDefault="005C0CF2">
      <w:pPr>
        <w:pStyle w:val="BodyText"/>
        <w:ind w:left="0"/>
        <w:jc w:val="both"/>
        <w:rPr>
          <w:b/>
          <w:bCs/>
          <w:lang w:val="hr-HR"/>
        </w:rPr>
      </w:pPr>
    </w:p>
    <w:p w14:paraId="3FB13C55" w14:textId="77777777" w:rsidR="005C0CF2" w:rsidRDefault="00000000">
      <w:pPr>
        <w:pStyle w:val="BodyText"/>
        <w:ind w:left="0"/>
        <w:jc w:val="center"/>
      </w:pPr>
      <w:r>
        <w:rPr>
          <w:noProof/>
        </w:rPr>
        <w:drawing>
          <wp:inline distT="0" distB="0" distL="0" distR="0" wp14:anchorId="784CEE2E" wp14:editId="3A5A4F86">
            <wp:extent cx="5471160" cy="3966845"/>
            <wp:effectExtent l="0" t="0" r="0" b="0"/>
            <wp:docPr id="20" name="Picture 210629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06297462"/>
                    <pic:cNvPicPr>
                      <a:picLocks noChangeAspect="1" noChangeArrowheads="1"/>
                    </pic:cNvPicPr>
                  </pic:nvPicPr>
                  <pic:blipFill>
                    <a:blip r:embed="rId25"/>
                    <a:stretch>
                      <a:fillRect/>
                    </a:stretch>
                  </pic:blipFill>
                  <pic:spPr bwMode="auto">
                    <a:xfrm>
                      <a:off x="0" y="0"/>
                      <a:ext cx="5471160" cy="3966845"/>
                    </a:xfrm>
                    <a:prstGeom prst="rect">
                      <a:avLst/>
                    </a:prstGeom>
                  </pic:spPr>
                </pic:pic>
              </a:graphicData>
            </a:graphic>
          </wp:inline>
        </w:drawing>
      </w:r>
    </w:p>
    <w:p w14:paraId="0D646BF0" w14:textId="77777777" w:rsidR="005C0CF2" w:rsidRDefault="00000000">
      <w:pPr>
        <w:pStyle w:val="BodyText"/>
        <w:ind w:left="0"/>
        <w:jc w:val="center"/>
      </w:pPr>
      <w:proofErr w:type="spellStart"/>
      <w:r>
        <w:t>Slika</w:t>
      </w:r>
      <w:proofErr w:type="spellEnd"/>
      <w:r>
        <w:t xml:space="preserve"> 3.3.1. </w:t>
      </w:r>
      <w:proofErr w:type="spellStart"/>
      <w:r>
        <w:t>Prikaz</w:t>
      </w:r>
      <w:proofErr w:type="spellEnd"/>
      <w:r>
        <w:t xml:space="preserve"> </w:t>
      </w:r>
      <w:proofErr w:type="spellStart"/>
      <w:r>
        <w:t>prijave</w:t>
      </w:r>
      <w:proofErr w:type="spellEnd"/>
      <w:r>
        <w:t xml:space="preserve"> u </w:t>
      </w:r>
      <w:proofErr w:type="spellStart"/>
      <w:r>
        <w:t>sustav</w:t>
      </w:r>
      <w:proofErr w:type="spellEnd"/>
    </w:p>
    <w:p w14:paraId="608D8E9B" w14:textId="77777777" w:rsidR="005C0CF2" w:rsidRDefault="005C0CF2">
      <w:pPr>
        <w:pStyle w:val="BodyText"/>
        <w:ind w:left="0"/>
        <w:jc w:val="center"/>
      </w:pPr>
    </w:p>
    <w:p w14:paraId="31A4C7E5" w14:textId="77777777" w:rsidR="005C0CF2" w:rsidRDefault="00000000">
      <w:pPr>
        <w:pStyle w:val="BodyText"/>
        <w:numPr>
          <w:ilvl w:val="0"/>
          <w:numId w:val="8"/>
        </w:numPr>
        <w:jc w:val="both"/>
      </w:pPr>
      <w:proofErr w:type="spellStart"/>
      <w:r>
        <w:rPr>
          <w:b/>
          <w:bCs/>
        </w:rPr>
        <w:t>korak</w:t>
      </w:r>
      <w:proofErr w:type="spellEnd"/>
      <w:r>
        <w:rPr>
          <w:b/>
          <w:bCs/>
        </w:rPr>
        <w:t xml:space="preserve"> - </w:t>
      </w:r>
      <w:proofErr w:type="spellStart"/>
      <w:r>
        <w:t>prilikom</w:t>
      </w:r>
      <w:proofErr w:type="spellEnd"/>
      <w:r>
        <w:t xml:space="preserve"> </w:t>
      </w:r>
      <w:proofErr w:type="spellStart"/>
      <w:r>
        <w:t>uspješne</w:t>
      </w:r>
      <w:proofErr w:type="spellEnd"/>
      <w:r>
        <w:t xml:space="preserve"> </w:t>
      </w:r>
      <w:proofErr w:type="spellStart"/>
      <w:r>
        <w:t>prijave</w:t>
      </w:r>
      <w:proofErr w:type="spellEnd"/>
      <w:r>
        <w:t xml:space="preserve"> </w:t>
      </w:r>
      <w:proofErr w:type="spellStart"/>
      <w:r>
        <w:t>korisniku</w:t>
      </w:r>
      <w:proofErr w:type="spellEnd"/>
      <w:r>
        <w:t xml:space="preserve"> se </w:t>
      </w:r>
      <w:proofErr w:type="spellStart"/>
      <w:r>
        <w:t>prikazuje</w:t>
      </w:r>
      <w:proofErr w:type="spellEnd"/>
      <w:r>
        <w:t xml:space="preserve"> “Home page” </w:t>
      </w:r>
      <w:proofErr w:type="spellStart"/>
      <w:r>
        <w:t>stranica</w:t>
      </w:r>
      <w:proofErr w:type="spellEnd"/>
      <w:r>
        <w:t xml:space="preserve">. </w:t>
      </w:r>
      <w:proofErr w:type="spellStart"/>
      <w:r>
        <w:t>Opcije</w:t>
      </w:r>
      <w:proofErr w:type="spellEnd"/>
      <w:r>
        <w:t xml:space="preserve"> </w:t>
      </w:r>
      <w:proofErr w:type="spellStart"/>
      <w:r>
        <w:t>koje</w:t>
      </w:r>
      <w:proofErr w:type="spellEnd"/>
      <w:r>
        <w:t xml:space="preserve"> se </w:t>
      </w:r>
      <w:proofErr w:type="spellStart"/>
      <w:r>
        <w:t>korisniku</w:t>
      </w:r>
      <w:proofErr w:type="spellEnd"/>
      <w:r>
        <w:t xml:space="preserve"> </w:t>
      </w:r>
      <w:proofErr w:type="spellStart"/>
      <w:r>
        <w:t>ponuđene</w:t>
      </w:r>
      <w:proofErr w:type="spellEnd"/>
      <w:r>
        <w:t xml:space="preserve"> se </w:t>
      </w:r>
      <w:proofErr w:type="spellStart"/>
      <w:r>
        <w:t>nalaze</w:t>
      </w:r>
      <w:proofErr w:type="spellEnd"/>
      <w:r>
        <w:t xml:space="preserve"> u </w:t>
      </w:r>
      <w:proofErr w:type="spellStart"/>
      <w:r>
        <w:t>navigacijskoj</w:t>
      </w:r>
      <w:proofErr w:type="spellEnd"/>
      <w:r>
        <w:t xml:space="preserve"> </w:t>
      </w:r>
      <w:proofErr w:type="spellStart"/>
      <w:r>
        <w:t>traci</w:t>
      </w:r>
      <w:proofErr w:type="spellEnd"/>
      <w:r>
        <w:t xml:space="preserve"> </w:t>
      </w:r>
      <w:proofErr w:type="spellStart"/>
      <w:r>
        <w:t>na</w:t>
      </w:r>
      <w:proofErr w:type="spellEnd"/>
      <w:r>
        <w:t xml:space="preserve"> </w:t>
      </w:r>
      <w:proofErr w:type="spellStart"/>
      <w:r>
        <w:t>vrhu</w:t>
      </w:r>
      <w:proofErr w:type="spellEnd"/>
      <w:r>
        <w:t xml:space="preserve"> </w:t>
      </w:r>
      <w:proofErr w:type="spellStart"/>
      <w:r>
        <w:t>stranice</w:t>
      </w:r>
      <w:proofErr w:type="spellEnd"/>
      <w:r>
        <w:t xml:space="preserve">. </w:t>
      </w:r>
      <w:proofErr w:type="spellStart"/>
      <w:r>
        <w:t>Opcije</w:t>
      </w:r>
      <w:proofErr w:type="spellEnd"/>
      <w:r>
        <w:t xml:space="preserve"> </w:t>
      </w:r>
      <w:proofErr w:type="spellStart"/>
      <w:r>
        <w:t>su</w:t>
      </w:r>
      <w:proofErr w:type="spellEnd"/>
      <w:r>
        <w:t xml:space="preserve">: </w:t>
      </w:r>
      <w:proofErr w:type="spellStart"/>
      <w:r>
        <w:t>povratak</w:t>
      </w:r>
      <w:proofErr w:type="spellEnd"/>
      <w:r>
        <w:t xml:space="preserve"> </w:t>
      </w:r>
      <w:proofErr w:type="spellStart"/>
      <w:r>
        <w:t>na</w:t>
      </w:r>
      <w:proofErr w:type="spellEnd"/>
      <w:r>
        <w:t xml:space="preserve"> </w:t>
      </w:r>
      <w:proofErr w:type="spellStart"/>
      <w:r>
        <w:t>početnu</w:t>
      </w:r>
      <w:proofErr w:type="spellEnd"/>
      <w:r>
        <w:t xml:space="preserve"> </w:t>
      </w:r>
      <w:proofErr w:type="spellStart"/>
      <w:r>
        <w:t>stranicu</w:t>
      </w:r>
      <w:proofErr w:type="spellEnd"/>
      <w:r>
        <w:t xml:space="preserve"> </w:t>
      </w:r>
      <w:proofErr w:type="spellStart"/>
      <w:r>
        <w:t>odnosno</w:t>
      </w:r>
      <w:proofErr w:type="spellEnd"/>
      <w:r>
        <w:t xml:space="preserve"> “POČETNA STRANICA”, </w:t>
      </w:r>
      <w:proofErr w:type="spellStart"/>
      <w:r>
        <w:t>prikaz</w:t>
      </w:r>
      <w:proofErr w:type="spellEnd"/>
      <w:r>
        <w:t xml:space="preserve"> scena </w:t>
      </w:r>
      <w:proofErr w:type="spellStart"/>
      <w:r>
        <w:t>odnosno</w:t>
      </w:r>
      <w:proofErr w:type="spellEnd"/>
      <w:r>
        <w:t xml:space="preserve"> “SCENE” </w:t>
      </w:r>
      <w:proofErr w:type="spellStart"/>
      <w:r>
        <w:t>i</w:t>
      </w:r>
      <w:proofErr w:type="spellEnd"/>
      <w:r>
        <w:t xml:space="preserve"> </w:t>
      </w:r>
      <w:proofErr w:type="spellStart"/>
      <w:r>
        <w:t>prikaz</w:t>
      </w:r>
      <w:proofErr w:type="spellEnd"/>
      <w:r>
        <w:t xml:space="preserve"> </w:t>
      </w:r>
      <w:proofErr w:type="spellStart"/>
      <w:r>
        <w:t>ključeva</w:t>
      </w:r>
      <w:proofErr w:type="spellEnd"/>
      <w:r>
        <w:t xml:space="preserve"> “KLJUČEVI”</w:t>
      </w:r>
    </w:p>
    <w:p w14:paraId="19957223" w14:textId="77777777" w:rsidR="005C0CF2" w:rsidRDefault="00000000">
      <w:pPr>
        <w:pStyle w:val="BodyText"/>
        <w:ind w:left="0"/>
        <w:jc w:val="center"/>
      </w:pPr>
      <w:r>
        <w:rPr>
          <w:noProof/>
        </w:rPr>
        <w:lastRenderedPageBreak/>
        <w:drawing>
          <wp:inline distT="0" distB="0" distL="0" distR="0" wp14:anchorId="35A9A86A" wp14:editId="48AEB117">
            <wp:extent cx="5528945" cy="2902585"/>
            <wp:effectExtent l="0" t="0" r="0" b="0"/>
            <wp:docPr id="21" name="Picture 187496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74960978"/>
                    <pic:cNvPicPr>
                      <a:picLocks noChangeAspect="1" noChangeArrowheads="1"/>
                    </pic:cNvPicPr>
                  </pic:nvPicPr>
                  <pic:blipFill>
                    <a:blip r:embed="rId26"/>
                    <a:stretch>
                      <a:fillRect/>
                    </a:stretch>
                  </pic:blipFill>
                  <pic:spPr bwMode="auto">
                    <a:xfrm>
                      <a:off x="0" y="0"/>
                      <a:ext cx="5528945" cy="2902585"/>
                    </a:xfrm>
                    <a:prstGeom prst="rect">
                      <a:avLst/>
                    </a:prstGeom>
                  </pic:spPr>
                </pic:pic>
              </a:graphicData>
            </a:graphic>
          </wp:inline>
        </w:drawing>
      </w:r>
    </w:p>
    <w:p w14:paraId="1548694E" w14:textId="77777777" w:rsidR="005C0CF2" w:rsidRDefault="00000000">
      <w:pPr>
        <w:pStyle w:val="BodyText"/>
        <w:ind w:left="0"/>
        <w:jc w:val="center"/>
      </w:pPr>
      <w:proofErr w:type="spellStart"/>
      <w:r>
        <w:t>Slika</w:t>
      </w:r>
      <w:proofErr w:type="spellEnd"/>
      <w:r>
        <w:t xml:space="preserve"> 3.3.2. </w:t>
      </w:r>
      <w:proofErr w:type="spellStart"/>
      <w:r>
        <w:t>Početna</w:t>
      </w:r>
      <w:proofErr w:type="spellEnd"/>
      <w:r>
        <w:t xml:space="preserve"> </w:t>
      </w:r>
      <w:proofErr w:type="spellStart"/>
      <w:r>
        <w:t>stranica</w:t>
      </w:r>
      <w:proofErr w:type="spellEnd"/>
      <w:r>
        <w:t xml:space="preserve"> </w:t>
      </w:r>
    </w:p>
    <w:p w14:paraId="15FC9ED8" w14:textId="77777777" w:rsidR="005C0CF2" w:rsidRDefault="005C0CF2">
      <w:pPr>
        <w:pStyle w:val="BodyText"/>
        <w:ind w:left="0"/>
      </w:pPr>
    </w:p>
    <w:p w14:paraId="17667F37" w14:textId="77777777" w:rsidR="005C0CF2" w:rsidRDefault="00000000">
      <w:pPr>
        <w:pStyle w:val="BodyText"/>
        <w:numPr>
          <w:ilvl w:val="0"/>
          <w:numId w:val="8"/>
        </w:numPr>
        <w:rPr>
          <w:b/>
          <w:bCs/>
          <w:lang w:val="hr-HR"/>
        </w:rPr>
      </w:pPr>
      <w:proofErr w:type="spellStart"/>
      <w:r>
        <w:rPr>
          <w:b/>
          <w:bCs/>
        </w:rPr>
        <w:t>korak</w:t>
      </w:r>
      <w:proofErr w:type="spellEnd"/>
      <w:r>
        <w:rPr>
          <w:b/>
          <w:bCs/>
        </w:rPr>
        <w:t xml:space="preserve"> - </w:t>
      </w:r>
      <w:proofErr w:type="spellStart"/>
      <w:r>
        <w:t>odabir</w:t>
      </w:r>
      <w:proofErr w:type="spellEnd"/>
      <w:r>
        <w:t xml:space="preserve"> </w:t>
      </w:r>
      <w:proofErr w:type="spellStart"/>
      <w:r>
        <w:t>opcije</w:t>
      </w:r>
      <w:proofErr w:type="spellEnd"/>
      <w:r>
        <w:t xml:space="preserve"> za </w:t>
      </w:r>
      <w:proofErr w:type="spellStart"/>
      <w:r>
        <w:t>prikaz</w:t>
      </w:r>
      <w:proofErr w:type="spellEnd"/>
      <w:r>
        <w:t xml:space="preserve"> scena </w:t>
      </w:r>
      <w:proofErr w:type="spellStart"/>
      <w:r>
        <w:t>klik</w:t>
      </w:r>
      <w:proofErr w:type="spellEnd"/>
      <w:r>
        <w:t xml:space="preserve"> </w:t>
      </w:r>
      <w:proofErr w:type="spellStart"/>
      <w:r>
        <w:t>na</w:t>
      </w:r>
      <w:proofErr w:type="spellEnd"/>
      <w:r>
        <w:t xml:space="preserve"> </w:t>
      </w:r>
      <w:proofErr w:type="spellStart"/>
      <w:r>
        <w:t>gumb</w:t>
      </w:r>
      <w:proofErr w:type="spellEnd"/>
      <w:r>
        <w:t xml:space="preserve"> “SCENE”</w:t>
      </w:r>
    </w:p>
    <w:p w14:paraId="522B240A" w14:textId="77777777" w:rsidR="005C0CF2" w:rsidRDefault="00000000">
      <w:pPr>
        <w:pStyle w:val="BodyText"/>
        <w:ind w:left="0" w:firstLine="720"/>
      </w:pPr>
      <w:proofErr w:type="spellStart"/>
      <w:r>
        <w:t>Opcije</w:t>
      </w:r>
      <w:proofErr w:type="spellEnd"/>
      <w:r>
        <w:t xml:space="preserve"> </w:t>
      </w:r>
      <w:proofErr w:type="spellStart"/>
      <w:r>
        <w:t>na</w:t>
      </w:r>
      <w:proofErr w:type="spellEnd"/>
      <w:r>
        <w:t xml:space="preserve"> </w:t>
      </w:r>
      <w:proofErr w:type="spellStart"/>
      <w:r>
        <w:t>ovom</w:t>
      </w:r>
      <w:proofErr w:type="spellEnd"/>
      <w:r>
        <w:t xml:space="preserve"> </w:t>
      </w:r>
      <w:proofErr w:type="spellStart"/>
      <w:r>
        <w:t>prikazu</w:t>
      </w:r>
      <w:proofErr w:type="spellEnd"/>
      <w:r>
        <w:t xml:space="preserve">: </w:t>
      </w:r>
    </w:p>
    <w:p w14:paraId="5C128346" w14:textId="77777777" w:rsidR="005C0CF2" w:rsidRDefault="00000000">
      <w:pPr>
        <w:pStyle w:val="BodyText"/>
        <w:numPr>
          <w:ilvl w:val="0"/>
          <w:numId w:val="6"/>
        </w:numPr>
      </w:pPr>
      <w:proofErr w:type="spellStart"/>
      <w:r>
        <w:t>Povratak</w:t>
      </w:r>
      <w:proofErr w:type="spellEnd"/>
      <w:r>
        <w:t xml:space="preserve"> </w:t>
      </w:r>
      <w:proofErr w:type="spellStart"/>
      <w:r>
        <w:t>na</w:t>
      </w:r>
      <w:proofErr w:type="spellEnd"/>
      <w:r>
        <w:t xml:space="preserve"> </w:t>
      </w:r>
      <w:proofErr w:type="spellStart"/>
      <w:r>
        <w:t>početnu</w:t>
      </w:r>
      <w:proofErr w:type="spellEnd"/>
      <w:r>
        <w:t xml:space="preserve"> </w:t>
      </w:r>
      <w:proofErr w:type="spellStart"/>
      <w:r>
        <w:t>stranicu</w:t>
      </w:r>
      <w:proofErr w:type="spellEnd"/>
    </w:p>
    <w:p w14:paraId="4D4306FF" w14:textId="77777777" w:rsidR="005C0CF2" w:rsidRDefault="00000000">
      <w:pPr>
        <w:pStyle w:val="BodyText"/>
        <w:numPr>
          <w:ilvl w:val="0"/>
          <w:numId w:val="6"/>
        </w:numPr>
      </w:pPr>
      <w:proofErr w:type="spellStart"/>
      <w:r>
        <w:t>Pretraživanje</w:t>
      </w:r>
      <w:proofErr w:type="spellEnd"/>
      <w:r>
        <w:t xml:space="preserve"> scena (</w:t>
      </w:r>
      <w:proofErr w:type="spellStart"/>
      <w:r>
        <w:t>filtriranje</w:t>
      </w:r>
      <w:proofErr w:type="spellEnd"/>
      <w:r>
        <w:t xml:space="preserve"> </w:t>
      </w:r>
      <w:proofErr w:type="spellStart"/>
      <w:r>
        <w:t>kako</w:t>
      </w:r>
      <w:proofErr w:type="spellEnd"/>
      <w:r>
        <w:t xml:space="preserve"> bi </w:t>
      </w:r>
      <w:proofErr w:type="spellStart"/>
      <w:r>
        <w:t>lakše</w:t>
      </w:r>
      <w:proofErr w:type="spellEnd"/>
      <w:r>
        <w:t xml:space="preserve"> </w:t>
      </w:r>
      <w:proofErr w:type="spellStart"/>
      <w:r>
        <w:t>pronašli</w:t>
      </w:r>
      <w:proofErr w:type="spellEnd"/>
      <w:r>
        <w:t xml:space="preserve"> </w:t>
      </w:r>
      <w:proofErr w:type="spellStart"/>
      <w:r>
        <w:t>traženu</w:t>
      </w:r>
      <w:proofErr w:type="spellEnd"/>
      <w:r>
        <w:t xml:space="preserve"> </w:t>
      </w:r>
      <w:proofErr w:type="spellStart"/>
      <w:r>
        <w:t>scenu</w:t>
      </w:r>
      <w:proofErr w:type="spellEnd"/>
      <w:r>
        <w:t>)</w:t>
      </w:r>
    </w:p>
    <w:p w14:paraId="1F703410" w14:textId="77777777" w:rsidR="005C0CF2" w:rsidRDefault="00000000">
      <w:pPr>
        <w:pStyle w:val="BodyText"/>
        <w:numPr>
          <w:ilvl w:val="0"/>
          <w:numId w:val="6"/>
        </w:numPr>
      </w:pPr>
      <w:proofErr w:type="spellStart"/>
      <w:r>
        <w:t>Dodavanje</w:t>
      </w:r>
      <w:proofErr w:type="spellEnd"/>
      <w:r>
        <w:t xml:space="preserve"> </w:t>
      </w:r>
      <w:proofErr w:type="spellStart"/>
      <w:r>
        <w:t>nove</w:t>
      </w:r>
      <w:proofErr w:type="spellEnd"/>
      <w:r>
        <w:t xml:space="preserve"> scene</w:t>
      </w:r>
    </w:p>
    <w:p w14:paraId="2E8A11F8" w14:textId="77777777" w:rsidR="005C0CF2" w:rsidRDefault="00000000">
      <w:pPr>
        <w:pStyle w:val="BodyText"/>
        <w:numPr>
          <w:ilvl w:val="0"/>
          <w:numId w:val="6"/>
        </w:numPr>
      </w:pPr>
      <w:proofErr w:type="spellStart"/>
      <w:r>
        <w:t>Uređivanje</w:t>
      </w:r>
      <w:proofErr w:type="spellEnd"/>
      <w:r>
        <w:t xml:space="preserve"> scene</w:t>
      </w:r>
    </w:p>
    <w:p w14:paraId="01E02DDD" w14:textId="77777777" w:rsidR="005C0CF2" w:rsidRDefault="00000000">
      <w:pPr>
        <w:pStyle w:val="BodyText"/>
        <w:numPr>
          <w:ilvl w:val="0"/>
          <w:numId w:val="6"/>
        </w:numPr>
      </w:pPr>
      <w:proofErr w:type="spellStart"/>
      <w:r>
        <w:t>Brisanje</w:t>
      </w:r>
      <w:proofErr w:type="spellEnd"/>
      <w:r>
        <w:t xml:space="preserve"> scene</w:t>
      </w:r>
    </w:p>
    <w:p w14:paraId="104C37CD" w14:textId="77777777" w:rsidR="005C0CF2" w:rsidRDefault="00000000">
      <w:pPr>
        <w:pStyle w:val="BodyText"/>
        <w:ind w:left="0"/>
        <w:jc w:val="center"/>
      </w:pPr>
      <w:r>
        <w:rPr>
          <w:noProof/>
        </w:rPr>
        <w:lastRenderedPageBreak/>
        <w:drawing>
          <wp:inline distT="0" distB="0" distL="0" distR="0" wp14:anchorId="70CC9D3D" wp14:editId="74B91DD9">
            <wp:extent cx="5553710" cy="3540760"/>
            <wp:effectExtent l="0" t="0" r="0" b="0"/>
            <wp:docPr id="22" name="Picture 124960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49601480"/>
                    <pic:cNvPicPr>
                      <a:picLocks noChangeAspect="1" noChangeArrowheads="1"/>
                    </pic:cNvPicPr>
                  </pic:nvPicPr>
                  <pic:blipFill>
                    <a:blip r:embed="rId27"/>
                    <a:stretch>
                      <a:fillRect/>
                    </a:stretch>
                  </pic:blipFill>
                  <pic:spPr bwMode="auto">
                    <a:xfrm>
                      <a:off x="0" y="0"/>
                      <a:ext cx="5553710" cy="3540760"/>
                    </a:xfrm>
                    <a:prstGeom prst="rect">
                      <a:avLst/>
                    </a:prstGeom>
                  </pic:spPr>
                </pic:pic>
              </a:graphicData>
            </a:graphic>
          </wp:inline>
        </w:drawing>
      </w:r>
    </w:p>
    <w:p w14:paraId="57057603" w14:textId="77777777" w:rsidR="005C0CF2" w:rsidRDefault="00000000">
      <w:pPr>
        <w:pStyle w:val="BodyText"/>
        <w:tabs>
          <w:tab w:val="center" w:pos="4680"/>
          <w:tab w:val="left" w:pos="6555"/>
        </w:tabs>
        <w:ind w:left="0"/>
      </w:pPr>
      <w:r>
        <w:tab/>
      </w:r>
      <w:proofErr w:type="spellStart"/>
      <w:r>
        <w:t>Slika</w:t>
      </w:r>
      <w:proofErr w:type="spellEnd"/>
      <w:r>
        <w:t xml:space="preserve"> 3.3.3. </w:t>
      </w:r>
      <w:proofErr w:type="spellStart"/>
      <w:r>
        <w:t>Popis</w:t>
      </w:r>
      <w:proofErr w:type="spellEnd"/>
      <w:r>
        <w:t xml:space="preserve"> scena</w:t>
      </w:r>
      <w:r>
        <w:tab/>
      </w:r>
    </w:p>
    <w:p w14:paraId="078D26F6" w14:textId="77777777" w:rsidR="005C0CF2" w:rsidRDefault="005C0CF2">
      <w:pPr>
        <w:pStyle w:val="BodyText"/>
        <w:tabs>
          <w:tab w:val="center" w:pos="4680"/>
          <w:tab w:val="left" w:pos="6555"/>
        </w:tabs>
        <w:ind w:left="0"/>
      </w:pPr>
    </w:p>
    <w:p w14:paraId="4D1C64FD" w14:textId="77777777" w:rsidR="005C0CF2" w:rsidRDefault="00000000">
      <w:pPr>
        <w:pStyle w:val="BodyText"/>
        <w:ind w:left="0" w:firstLine="720"/>
        <w:rPr>
          <w:lang w:val="hr-HR"/>
        </w:rPr>
      </w:pPr>
      <w:r>
        <w:rPr>
          <w:b/>
          <w:bCs/>
          <w:lang w:val="hr-HR"/>
        </w:rPr>
        <w:t xml:space="preserve">3. a - </w:t>
      </w:r>
      <w:r>
        <w:rPr>
          <w:lang w:val="hr-HR"/>
        </w:rPr>
        <w:t>dodavanje nove scene i uređivanje postojeće scene</w:t>
      </w:r>
    </w:p>
    <w:p w14:paraId="555B0B89" w14:textId="77777777" w:rsidR="005C0CF2" w:rsidRDefault="00000000">
      <w:pPr>
        <w:pStyle w:val="BodyText"/>
        <w:ind w:left="0" w:firstLine="720"/>
        <w:rPr>
          <w:b/>
          <w:bCs/>
          <w:lang w:val="hr-HR"/>
        </w:rPr>
      </w:pPr>
      <w:r>
        <w:rPr>
          <w:lang w:val="hr-HR"/>
        </w:rPr>
        <w:t xml:space="preserve">Primjer </w:t>
      </w:r>
      <w:proofErr w:type="spellStart"/>
      <w:r>
        <w:rPr>
          <w:lang w:val="hr-HR"/>
        </w:rPr>
        <w:t>forne</w:t>
      </w:r>
      <w:proofErr w:type="spellEnd"/>
      <w:r>
        <w:rPr>
          <w:lang w:val="hr-HR"/>
        </w:rPr>
        <w:t xml:space="preserve"> prilikom dodavanje nove scene te kasnije uređivanje iste ali tek nakon kreiranja. </w:t>
      </w:r>
    </w:p>
    <w:p w14:paraId="20D66781" w14:textId="77777777" w:rsidR="005C0CF2" w:rsidRDefault="005C0CF2">
      <w:pPr>
        <w:pStyle w:val="BodyText"/>
        <w:ind w:left="0" w:firstLine="720"/>
        <w:rPr>
          <w:lang w:val="hr-HR"/>
        </w:rPr>
      </w:pPr>
    </w:p>
    <w:p w14:paraId="5C4D8672" w14:textId="77777777" w:rsidR="005C0CF2" w:rsidRDefault="00000000">
      <w:pPr>
        <w:pStyle w:val="BodyText"/>
        <w:ind w:left="0"/>
        <w:jc w:val="center"/>
      </w:pPr>
      <w:r>
        <w:rPr>
          <w:noProof/>
        </w:rPr>
        <w:lastRenderedPageBreak/>
        <w:drawing>
          <wp:inline distT="0" distB="0" distL="0" distR="0" wp14:anchorId="7CBB1539" wp14:editId="302A349A">
            <wp:extent cx="2945765" cy="4912995"/>
            <wp:effectExtent l="0" t="0" r="0" b="0"/>
            <wp:docPr id="23" name="Picture 211600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16006610"/>
                    <pic:cNvPicPr>
                      <a:picLocks noChangeAspect="1" noChangeArrowheads="1"/>
                    </pic:cNvPicPr>
                  </pic:nvPicPr>
                  <pic:blipFill>
                    <a:blip r:embed="rId28"/>
                    <a:srcRect l="7290" r="7721"/>
                    <a:stretch>
                      <a:fillRect/>
                    </a:stretch>
                  </pic:blipFill>
                  <pic:spPr bwMode="auto">
                    <a:xfrm>
                      <a:off x="0" y="0"/>
                      <a:ext cx="2945765" cy="4912995"/>
                    </a:xfrm>
                    <a:prstGeom prst="rect">
                      <a:avLst/>
                    </a:prstGeom>
                  </pic:spPr>
                </pic:pic>
              </a:graphicData>
            </a:graphic>
          </wp:inline>
        </w:drawing>
      </w:r>
      <w:r>
        <w:rPr>
          <w:noProof/>
        </w:rPr>
        <w:drawing>
          <wp:inline distT="0" distB="0" distL="0" distR="0" wp14:anchorId="5E30CC63" wp14:editId="111DE702">
            <wp:extent cx="2948305" cy="4941570"/>
            <wp:effectExtent l="0" t="0" r="0" b="0"/>
            <wp:docPr id="24" name="Picture 756766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56766861"/>
                    <pic:cNvPicPr>
                      <a:picLocks noChangeAspect="1" noChangeArrowheads="1"/>
                    </pic:cNvPicPr>
                  </pic:nvPicPr>
                  <pic:blipFill>
                    <a:blip r:embed="rId29"/>
                    <a:srcRect l="10689" r="13359"/>
                    <a:stretch>
                      <a:fillRect/>
                    </a:stretch>
                  </pic:blipFill>
                  <pic:spPr bwMode="auto">
                    <a:xfrm>
                      <a:off x="0" y="0"/>
                      <a:ext cx="2948305" cy="4941570"/>
                    </a:xfrm>
                    <a:prstGeom prst="rect">
                      <a:avLst/>
                    </a:prstGeom>
                  </pic:spPr>
                </pic:pic>
              </a:graphicData>
            </a:graphic>
          </wp:inline>
        </w:drawing>
      </w:r>
    </w:p>
    <w:p w14:paraId="252BA14D" w14:textId="77777777" w:rsidR="005C0CF2" w:rsidRDefault="00000000">
      <w:pPr>
        <w:pStyle w:val="BodyText"/>
        <w:ind w:left="0"/>
        <w:jc w:val="center"/>
      </w:pPr>
      <w:proofErr w:type="spellStart"/>
      <w:r>
        <w:t>Slika</w:t>
      </w:r>
      <w:proofErr w:type="spellEnd"/>
      <w:r>
        <w:t xml:space="preserve"> 3.3.4 </w:t>
      </w:r>
      <w:proofErr w:type="spellStart"/>
      <w:r>
        <w:t>Dodavanje</w:t>
      </w:r>
      <w:proofErr w:type="spellEnd"/>
      <w:r>
        <w:t xml:space="preserve"> scene</w:t>
      </w:r>
      <w:r>
        <w:tab/>
      </w:r>
      <w:r>
        <w:tab/>
      </w:r>
      <w:r>
        <w:tab/>
      </w:r>
      <w:proofErr w:type="spellStart"/>
      <w:r>
        <w:t>Slika</w:t>
      </w:r>
      <w:proofErr w:type="spellEnd"/>
      <w:r>
        <w:t xml:space="preserve"> 3.3.5. </w:t>
      </w:r>
      <w:proofErr w:type="spellStart"/>
      <w:r>
        <w:t>Uređivanje</w:t>
      </w:r>
      <w:proofErr w:type="spellEnd"/>
      <w:r>
        <w:t xml:space="preserve"> scene</w:t>
      </w:r>
    </w:p>
    <w:p w14:paraId="15D7D14E" w14:textId="77777777" w:rsidR="005C0CF2" w:rsidRDefault="005C0CF2">
      <w:pPr>
        <w:pStyle w:val="BodyText"/>
        <w:ind w:left="0"/>
      </w:pPr>
    </w:p>
    <w:p w14:paraId="13855802" w14:textId="77777777" w:rsidR="005C0CF2" w:rsidRDefault="005C0CF2">
      <w:pPr>
        <w:pStyle w:val="BodyText"/>
        <w:ind w:left="0"/>
        <w:rPr>
          <w:b/>
          <w:bCs/>
          <w:lang w:val="hr-HR"/>
        </w:rPr>
      </w:pPr>
    </w:p>
    <w:p w14:paraId="7D8E00D1" w14:textId="77777777" w:rsidR="005C0CF2" w:rsidRDefault="00000000">
      <w:pPr>
        <w:pStyle w:val="BodyText"/>
        <w:ind w:left="0" w:firstLine="720"/>
        <w:rPr>
          <w:b/>
          <w:bCs/>
          <w:lang w:val="hr-HR"/>
        </w:rPr>
      </w:pPr>
      <w:r>
        <w:rPr>
          <w:b/>
          <w:bCs/>
          <w:lang w:val="hr-HR"/>
        </w:rPr>
        <w:t xml:space="preserve">3. b - </w:t>
      </w:r>
      <w:r>
        <w:rPr>
          <w:lang w:val="hr-HR"/>
        </w:rPr>
        <w:t>brisanje odabrane scene</w:t>
      </w:r>
    </w:p>
    <w:p w14:paraId="4BC245B1" w14:textId="77777777" w:rsidR="005C0CF2" w:rsidRDefault="00000000">
      <w:pPr>
        <w:pStyle w:val="BodyText"/>
        <w:ind w:left="0" w:firstLine="720"/>
        <w:rPr>
          <w:lang w:val="hr-HR"/>
        </w:rPr>
      </w:pPr>
      <w:r>
        <w:rPr>
          <w:lang w:val="hr-HR"/>
        </w:rPr>
        <w:t xml:space="preserve">Prikazani prozorčić (eng. </w:t>
      </w:r>
      <w:proofErr w:type="spellStart"/>
      <w:r>
        <w:rPr>
          <w:lang w:val="hr-HR"/>
        </w:rPr>
        <w:t>popup</w:t>
      </w:r>
      <w:proofErr w:type="spellEnd"/>
      <w:r>
        <w:rPr>
          <w:lang w:val="hr-HR"/>
        </w:rPr>
        <w:t>) je dodan iz sigurnosnih razloga zbog brisanja velikog broja podataka.</w:t>
      </w:r>
    </w:p>
    <w:p w14:paraId="76F86333" w14:textId="77777777" w:rsidR="005C0CF2" w:rsidRDefault="00000000">
      <w:pPr>
        <w:pStyle w:val="BodyText"/>
        <w:ind w:left="0"/>
        <w:jc w:val="center"/>
      </w:pPr>
      <w:r>
        <w:rPr>
          <w:noProof/>
        </w:rPr>
        <w:lastRenderedPageBreak/>
        <w:drawing>
          <wp:inline distT="0" distB="0" distL="0" distR="0" wp14:anchorId="4333E090" wp14:editId="383ACDED">
            <wp:extent cx="5856605" cy="4612005"/>
            <wp:effectExtent l="0" t="0" r="0" b="0"/>
            <wp:docPr id="25" name="Picture 4207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2073030"/>
                    <pic:cNvPicPr>
                      <a:picLocks noChangeAspect="1" noChangeArrowheads="1"/>
                    </pic:cNvPicPr>
                  </pic:nvPicPr>
                  <pic:blipFill>
                    <a:blip r:embed="rId30"/>
                    <a:stretch>
                      <a:fillRect/>
                    </a:stretch>
                  </pic:blipFill>
                  <pic:spPr bwMode="auto">
                    <a:xfrm>
                      <a:off x="0" y="0"/>
                      <a:ext cx="5856605" cy="4612005"/>
                    </a:xfrm>
                    <a:prstGeom prst="rect">
                      <a:avLst/>
                    </a:prstGeom>
                  </pic:spPr>
                </pic:pic>
              </a:graphicData>
            </a:graphic>
          </wp:inline>
        </w:drawing>
      </w:r>
    </w:p>
    <w:p w14:paraId="32029BCE" w14:textId="77777777" w:rsidR="005C0CF2" w:rsidRDefault="00000000">
      <w:pPr>
        <w:pStyle w:val="BodyText"/>
        <w:ind w:left="0"/>
        <w:jc w:val="center"/>
      </w:pPr>
      <w:proofErr w:type="spellStart"/>
      <w:r>
        <w:t>Slika</w:t>
      </w:r>
      <w:proofErr w:type="spellEnd"/>
      <w:r>
        <w:t xml:space="preserve"> 3.3.6. </w:t>
      </w:r>
      <w:r>
        <w:rPr>
          <w:i/>
          <w:iCs/>
        </w:rPr>
        <w:t xml:space="preserve">Popup </w:t>
      </w:r>
      <w:r>
        <w:t xml:space="preserve">za </w:t>
      </w:r>
      <w:proofErr w:type="spellStart"/>
      <w:r>
        <w:t>potvrdu</w:t>
      </w:r>
      <w:proofErr w:type="spellEnd"/>
      <w:r>
        <w:t xml:space="preserve"> </w:t>
      </w:r>
      <w:proofErr w:type="spellStart"/>
      <w:r>
        <w:t>brisanja</w:t>
      </w:r>
      <w:proofErr w:type="spellEnd"/>
    </w:p>
    <w:p w14:paraId="2920067A" w14:textId="77777777" w:rsidR="005C0CF2" w:rsidRDefault="005C0CF2">
      <w:pPr>
        <w:pStyle w:val="BodyText"/>
        <w:ind w:left="0"/>
        <w:jc w:val="center"/>
      </w:pPr>
    </w:p>
    <w:p w14:paraId="4CA54B97" w14:textId="77777777" w:rsidR="005C0CF2" w:rsidRDefault="00000000">
      <w:pPr>
        <w:pStyle w:val="BodyText"/>
        <w:ind w:left="0" w:firstLine="720"/>
        <w:jc w:val="both"/>
        <w:rPr>
          <w:b/>
          <w:bCs/>
          <w:lang w:val="hr-HR"/>
        </w:rPr>
      </w:pPr>
      <w:r>
        <w:rPr>
          <w:b/>
          <w:bCs/>
          <w:lang w:val="hr-HR"/>
        </w:rPr>
        <w:t xml:space="preserve">3. c - </w:t>
      </w:r>
      <w:r>
        <w:rPr>
          <w:lang w:val="hr-HR"/>
        </w:rPr>
        <w:t>odabir specifične scene unutar tablice (klik na redak scene za koju želimo vidjeti više detalja)</w:t>
      </w:r>
    </w:p>
    <w:p w14:paraId="7C51AE74" w14:textId="77777777" w:rsidR="005C0CF2" w:rsidRDefault="00000000">
      <w:pPr>
        <w:pStyle w:val="BodyText"/>
        <w:jc w:val="both"/>
      </w:pPr>
      <w:r>
        <w:rPr>
          <w:lang w:val="hr-HR"/>
        </w:rPr>
        <w:t xml:space="preserve">Na ovom prikazu je također omogućeno uređivanje scene ili njeno brisanje. Ispod slike odabrane scene (u ovom slučaju FER paprika) se nalazi popis </w:t>
      </w:r>
      <w:proofErr w:type="spellStart"/>
      <w:r>
        <w:rPr>
          <w:lang w:val="hr-HR"/>
        </w:rPr>
        <w:t>view</w:t>
      </w:r>
      <w:proofErr w:type="spellEnd"/>
      <w:r>
        <w:rPr>
          <w:lang w:val="hr-HR"/>
        </w:rPr>
        <w:t>-ova za pripadnu scenu koji se nalaze unutar tablice kao i kod prikaza scena.</w:t>
      </w:r>
      <w:r>
        <w:t xml:space="preserve"> </w:t>
      </w:r>
    </w:p>
    <w:p w14:paraId="649E86BC" w14:textId="77777777" w:rsidR="005C0CF2" w:rsidRDefault="00000000">
      <w:pPr>
        <w:pStyle w:val="BodyText"/>
        <w:jc w:val="center"/>
        <w:rPr>
          <w:lang w:val="hr-HR"/>
        </w:rPr>
      </w:pPr>
      <w:r>
        <w:rPr>
          <w:noProof/>
        </w:rPr>
        <w:lastRenderedPageBreak/>
        <w:drawing>
          <wp:inline distT="0" distB="0" distL="0" distR="0" wp14:anchorId="42FAE03A" wp14:editId="2D78F6D3">
            <wp:extent cx="5943600" cy="3293110"/>
            <wp:effectExtent l="0" t="0" r="0" b="0"/>
            <wp:docPr id="26" name="Picture 8784260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78426059" descr="Graphical user interface, text&#10;&#10;Description automatically generated"/>
                    <pic:cNvPicPr>
                      <a:picLocks noChangeAspect="1" noChangeArrowheads="1"/>
                    </pic:cNvPicPr>
                  </pic:nvPicPr>
                  <pic:blipFill>
                    <a:blip r:embed="rId31"/>
                    <a:stretch>
                      <a:fillRect/>
                    </a:stretch>
                  </pic:blipFill>
                  <pic:spPr bwMode="auto">
                    <a:xfrm>
                      <a:off x="0" y="0"/>
                      <a:ext cx="5943600" cy="3293110"/>
                    </a:xfrm>
                    <a:prstGeom prst="rect">
                      <a:avLst/>
                    </a:prstGeom>
                  </pic:spPr>
                </pic:pic>
              </a:graphicData>
            </a:graphic>
          </wp:inline>
        </w:drawing>
      </w:r>
    </w:p>
    <w:p w14:paraId="30A3B809" w14:textId="77777777" w:rsidR="005C0CF2" w:rsidRDefault="00000000">
      <w:pPr>
        <w:pStyle w:val="BodyText"/>
        <w:jc w:val="center"/>
        <w:rPr>
          <w:lang w:val="hr-HR"/>
        </w:rPr>
      </w:pPr>
      <w:r>
        <w:rPr>
          <w:lang w:val="hr-HR"/>
        </w:rPr>
        <w:t>Slika 3.3.7. Pregled scene FER paprika</w:t>
      </w:r>
    </w:p>
    <w:p w14:paraId="13D7EDAA" w14:textId="77777777" w:rsidR="005C0CF2" w:rsidRDefault="00000000">
      <w:pPr>
        <w:pStyle w:val="BodyText"/>
        <w:jc w:val="both"/>
      </w:pPr>
      <w:r>
        <w:t xml:space="preserve"> </w:t>
      </w:r>
    </w:p>
    <w:p w14:paraId="5DC555AB" w14:textId="77777777" w:rsidR="005C0CF2" w:rsidRDefault="00000000">
      <w:pPr>
        <w:pStyle w:val="BodyText"/>
        <w:ind w:left="0"/>
        <w:jc w:val="center"/>
      </w:pPr>
      <w:r>
        <w:rPr>
          <w:noProof/>
        </w:rPr>
        <w:drawing>
          <wp:inline distT="0" distB="0" distL="0" distR="0" wp14:anchorId="14A1C9C2" wp14:editId="1DC5C76F">
            <wp:extent cx="6334125" cy="2520315"/>
            <wp:effectExtent l="0" t="0" r="0" b="0"/>
            <wp:docPr id="27" name="Picture 350519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50519143"/>
                    <pic:cNvPicPr>
                      <a:picLocks noChangeAspect="1" noChangeArrowheads="1"/>
                    </pic:cNvPicPr>
                  </pic:nvPicPr>
                  <pic:blipFill>
                    <a:blip r:embed="rId32"/>
                    <a:stretch>
                      <a:fillRect/>
                    </a:stretch>
                  </pic:blipFill>
                  <pic:spPr bwMode="auto">
                    <a:xfrm>
                      <a:off x="0" y="0"/>
                      <a:ext cx="6334125" cy="2520315"/>
                    </a:xfrm>
                    <a:prstGeom prst="rect">
                      <a:avLst/>
                    </a:prstGeom>
                  </pic:spPr>
                </pic:pic>
              </a:graphicData>
            </a:graphic>
          </wp:inline>
        </w:drawing>
      </w:r>
    </w:p>
    <w:p w14:paraId="767462D3" w14:textId="7A4032F4" w:rsidR="005C0CF2" w:rsidRDefault="00000000">
      <w:pPr>
        <w:pStyle w:val="BodyText"/>
        <w:ind w:left="0"/>
        <w:jc w:val="center"/>
      </w:pPr>
      <w:proofErr w:type="spellStart"/>
      <w:r>
        <w:t>Slika</w:t>
      </w:r>
      <w:proofErr w:type="spellEnd"/>
      <w:r>
        <w:t xml:space="preserve"> 3.3.8. </w:t>
      </w:r>
      <w:proofErr w:type="spellStart"/>
      <w:r>
        <w:t>Popis</w:t>
      </w:r>
      <w:proofErr w:type="spellEnd"/>
      <w:r>
        <w:t xml:space="preserve"> view</w:t>
      </w:r>
      <w:r w:rsidR="000748F5">
        <w:t>-</w:t>
      </w:r>
      <w:r>
        <w:t xml:space="preserve">ova za </w:t>
      </w:r>
      <w:proofErr w:type="spellStart"/>
      <w:r>
        <w:t>odabranu</w:t>
      </w:r>
      <w:proofErr w:type="spellEnd"/>
      <w:r>
        <w:t xml:space="preserve"> </w:t>
      </w:r>
      <w:proofErr w:type="spellStart"/>
      <w:r>
        <w:t>scenu</w:t>
      </w:r>
      <w:proofErr w:type="spellEnd"/>
    </w:p>
    <w:p w14:paraId="6A003375" w14:textId="77777777" w:rsidR="005C0CF2" w:rsidRDefault="005C0CF2">
      <w:pPr>
        <w:pStyle w:val="BodyText"/>
        <w:ind w:left="0"/>
        <w:jc w:val="center"/>
      </w:pPr>
    </w:p>
    <w:p w14:paraId="24C3049E" w14:textId="5B86226B" w:rsidR="005C0CF2" w:rsidRDefault="00000000">
      <w:pPr>
        <w:pStyle w:val="BodyText"/>
        <w:numPr>
          <w:ilvl w:val="0"/>
          <w:numId w:val="8"/>
        </w:numPr>
        <w:rPr>
          <w:lang w:val="hr-HR"/>
        </w:rPr>
      </w:pPr>
      <w:r>
        <w:rPr>
          <w:b/>
          <w:bCs/>
          <w:lang w:val="hr-HR"/>
        </w:rPr>
        <w:t xml:space="preserve">korak – </w:t>
      </w:r>
      <w:r>
        <w:rPr>
          <w:lang w:val="hr-HR"/>
        </w:rPr>
        <w:t xml:space="preserve">upravljanje podatcima </w:t>
      </w:r>
      <w:proofErr w:type="spellStart"/>
      <w:r>
        <w:rPr>
          <w:lang w:val="hr-HR"/>
        </w:rPr>
        <w:t>view</w:t>
      </w:r>
      <w:proofErr w:type="spellEnd"/>
      <w:r w:rsidR="000748F5">
        <w:rPr>
          <w:lang w:val="hr-HR"/>
        </w:rPr>
        <w:t>-</w:t>
      </w:r>
      <w:r>
        <w:rPr>
          <w:lang w:val="hr-HR"/>
        </w:rPr>
        <w:t>a za odabranu scenu</w:t>
      </w:r>
    </w:p>
    <w:p w14:paraId="6894F790" w14:textId="01B0ABDE" w:rsidR="005C0CF2" w:rsidRDefault="00000000">
      <w:pPr>
        <w:pStyle w:val="BodyText"/>
        <w:ind w:left="0" w:firstLine="720"/>
        <w:rPr>
          <w:b/>
          <w:bCs/>
          <w:lang w:val="hr-HR"/>
        </w:rPr>
      </w:pPr>
      <w:r>
        <w:rPr>
          <w:lang w:val="hr-HR"/>
        </w:rPr>
        <w:t xml:space="preserve">Opcije za listu </w:t>
      </w:r>
      <w:proofErr w:type="spellStart"/>
      <w:r>
        <w:rPr>
          <w:lang w:val="hr-HR"/>
        </w:rPr>
        <w:t>view</w:t>
      </w:r>
      <w:proofErr w:type="spellEnd"/>
      <w:r w:rsidR="000748F5">
        <w:rPr>
          <w:lang w:val="hr-HR"/>
        </w:rPr>
        <w:t>-</w:t>
      </w:r>
      <w:r>
        <w:rPr>
          <w:lang w:val="hr-HR"/>
        </w:rPr>
        <w:t xml:space="preserve">a: </w:t>
      </w:r>
    </w:p>
    <w:p w14:paraId="35EA4B2B" w14:textId="253390AC" w:rsidR="005C0CF2" w:rsidRDefault="00000000">
      <w:pPr>
        <w:pStyle w:val="BodyText"/>
        <w:numPr>
          <w:ilvl w:val="0"/>
          <w:numId w:val="5"/>
        </w:numPr>
        <w:rPr>
          <w:lang w:val="hr-HR"/>
        </w:rPr>
      </w:pPr>
      <w:r>
        <w:rPr>
          <w:lang w:val="hr-HR"/>
        </w:rPr>
        <w:t xml:space="preserve">Dodavanje novog </w:t>
      </w:r>
      <w:proofErr w:type="spellStart"/>
      <w:r>
        <w:rPr>
          <w:lang w:val="hr-HR"/>
        </w:rPr>
        <w:t>view</w:t>
      </w:r>
      <w:proofErr w:type="spellEnd"/>
      <w:r w:rsidR="000748F5">
        <w:rPr>
          <w:lang w:val="hr-HR"/>
        </w:rPr>
        <w:t>-</w:t>
      </w:r>
      <w:r>
        <w:rPr>
          <w:lang w:val="hr-HR"/>
        </w:rPr>
        <w:t>a (2 opcije): “</w:t>
      </w:r>
      <w:proofErr w:type="spellStart"/>
      <w:r>
        <w:rPr>
          <w:lang w:val="hr-HR"/>
        </w:rPr>
        <w:t>Add</w:t>
      </w:r>
      <w:proofErr w:type="spellEnd"/>
      <w:r>
        <w:rPr>
          <w:lang w:val="hr-HR"/>
        </w:rPr>
        <w:t xml:space="preserve"> </w:t>
      </w:r>
      <w:proofErr w:type="spellStart"/>
      <w:r>
        <w:rPr>
          <w:lang w:val="hr-HR"/>
        </w:rPr>
        <w:t>actuation</w:t>
      </w:r>
      <w:proofErr w:type="spellEnd"/>
      <w:r>
        <w:rPr>
          <w:lang w:val="hr-HR"/>
        </w:rPr>
        <w:t xml:space="preserve"> </w:t>
      </w:r>
      <w:proofErr w:type="spellStart"/>
      <w:r>
        <w:rPr>
          <w:lang w:val="hr-HR"/>
        </w:rPr>
        <w:t>view</w:t>
      </w:r>
      <w:proofErr w:type="spellEnd"/>
      <w:r>
        <w:rPr>
          <w:lang w:val="hr-HR"/>
        </w:rPr>
        <w:t>” ili “</w:t>
      </w:r>
      <w:proofErr w:type="spellStart"/>
      <w:r>
        <w:rPr>
          <w:lang w:val="hr-HR"/>
        </w:rPr>
        <w:t>Add</w:t>
      </w:r>
      <w:proofErr w:type="spellEnd"/>
      <w:r>
        <w:rPr>
          <w:lang w:val="hr-HR"/>
        </w:rPr>
        <w:t xml:space="preserve"> </w:t>
      </w:r>
      <w:proofErr w:type="spellStart"/>
      <w:r>
        <w:rPr>
          <w:lang w:val="hr-HR"/>
        </w:rPr>
        <w:t>measurement</w:t>
      </w:r>
      <w:proofErr w:type="spellEnd"/>
      <w:r>
        <w:rPr>
          <w:lang w:val="hr-HR"/>
        </w:rPr>
        <w:t xml:space="preserve"> </w:t>
      </w:r>
      <w:proofErr w:type="spellStart"/>
      <w:r>
        <w:rPr>
          <w:lang w:val="hr-HR"/>
        </w:rPr>
        <w:t>view</w:t>
      </w:r>
      <w:proofErr w:type="spellEnd"/>
      <w:r>
        <w:rPr>
          <w:lang w:val="hr-HR"/>
        </w:rPr>
        <w:t>”</w:t>
      </w:r>
    </w:p>
    <w:p w14:paraId="7852941F" w14:textId="665DA37C" w:rsidR="005C0CF2" w:rsidRDefault="00000000">
      <w:pPr>
        <w:pStyle w:val="BodyText"/>
        <w:numPr>
          <w:ilvl w:val="0"/>
          <w:numId w:val="5"/>
        </w:numPr>
        <w:rPr>
          <w:lang w:val="hr-HR"/>
        </w:rPr>
      </w:pPr>
      <w:r>
        <w:rPr>
          <w:lang w:val="hr-HR"/>
        </w:rPr>
        <w:t xml:space="preserve">Uređivanjem odabranog </w:t>
      </w:r>
      <w:proofErr w:type="spellStart"/>
      <w:r>
        <w:rPr>
          <w:lang w:val="hr-HR"/>
        </w:rPr>
        <w:t>view</w:t>
      </w:r>
      <w:proofErr w:type="spellEnd"/>
      <w:r w:rsidR="000748F5">
        <w:rPr>
          <w:lang w:val="hr-HR"/>
        </w:rPr>
        <w:t>-</w:t>
      </w:r>
      <w:r>
        <w:rPr>
          <w:lang w:val="hr-HR"/>
        </w:rPr>
        <w:t>a klikom na gumb “Uredi” unutar tablice</w:t>
      </w:r>
    </w:p>
    <w:p w14:paraId="130971DC" w14:textId="3F28775C" w:rsidR="005C0CF2" w:rsidRDefault="00000000">
      <w:pPr>
        <w:pStyle w:val="BodyText"/>
        <w:numPr>
          <w:ilvl w:val="0"/>
          <w:numId w:val="5"/>
        </w:numPr>
        <w:rPr>
          <w:lang w:val="hr-HR"/>
        </w:rPr>
      </w:pPr>
      <w:r>
        <w:rPr>
          <w:lang w:val="hr-HR"/>
        </w:rPr>
        <w:t xml:space="preserve">Brisanje </w:t>
      </w:r>
      <w:proofErr w:type="spellStart"/>
      <w:r>
        <w:rPr>
          <w:lang w:val="hr-HR"/>
        </w:rPr>
        <w:t>view</w:t>
      </w:r>
      <w:proofErr w:type="spellEnd"/>
      <w:r w:rsidR="000748F5">
        <w:rPr>
          <w:lang w:val="hr-HR"/>
        </w:rPr>
        <w:t>-</w:t>
      </w:r>
      <w:r>
        <w:rPr>
          <w:lang w:val="hr-HR"/>
        </w:rPr>
        <w:t>a klikom na gumb “Obriši” unutar tablice</w:t>
      </w:r>
    </w:p>
    <w:p w14:paraId="6C61BD7E" w14:textId="77777777" w:rsidR="005C0CF2" w:rsidRDefault="00000000">
      <w:pPr>
        <w:pStyle w:val="BodyText"/>
        <w:ind w:left="0" w:firstLine="720"/>
        <w:jc w:val="both"/>
        <w:rPr>
          <w:lang w:val="hr-HR"/>
        </w:rPr>
      </w:pPr>
      <w:r>
        <w:rPr>
          <w:b/>
          <w:bCs/>
          <w:lang w:val="hr-HR"/>
        </w:rPr>
        <w:lastRenderedPageBreak/>
        <w:t xml:space="preserve">4.a - </w:t>
      </w:r>
      <w:r>
        <w:rPr>
          <w:lang w:val="hr-HR"/>
        </w:rPr>
        <w:t xml:space="preserve">dodavanje novog </w:t>
      </w:r>
      <w:proofErr w:type="spellStart"/>
      <w:r>
        <w:rPr>
          <w:i/>
          <w:iCs/>
          <w:lang w:val="hr-HR"/>
        </w:rPr>
        <w:t>view</w:t>
      </w:r>
      <w:proofErr w:type="spellEnd"/>
      <w:r>
        <w:rPr>
          <w:lang w:val="hr-HR"/>
        </w:rPr>
        <w:t>-a</w:t>
      </w:r>
    </w:p>
    <w:p w14:paraId="7CAF69EE" w14:textId="77777777" w:rsidR="005C0CF2" w:rsidRDefault="00000000">
      <w:pPr>
        <w:pStyle w:val="BodyText"/>
        <w:jc w:val="both"/>
        <w:rPr>
          <w:lang w:val="hr-HR"/>
        </w:rPr>
      </w:pPr>
      <w:r>
        <w:rPr>
          <w:lang w:val="hr-HR"/>
        </w:rPr>
        <w:t xml:space="preserve">Prva opcija: dodavanje </w:t>
      </w:r>
      <w:proofErr w:type="spellStart"/>
      <w:r>
        <w:rPr>
          <w:i/>
          <w:iCs/>
          <w:lang w:val="hr-HR"/>
        </w:rPr>
        <w:t>actuation</w:t>
      </w:r>
      <w:proofErr w:type="spellEnd"/>
      <w:r>
        <w:rPr>
          <w:i/>
          <w:iCs/>
          <w:lang w:val="hr-HR"/>
        </w:rPr>
        <w:t xml:space="preserve"> </w:t>
      </w:r>
      <w:proofErr w:type="spellStart"/>
      <w:r>
        <w:rPr>
          <w:i/>
          <w:iCs/>
          <w:lang w:val="hr-HR"/>
        </w:rPr>
        <w:t>view</w:t>
      </w:r>
      <w:proofErr w:type="spellEnd"/>
      <w:r>
        <w:rPr>
          <w:i/>
          <w:iCs/>
          <w:lang w:val="hr-HR"/>
        </w:rPr>
        <w:t>-a</w:t>
      </w:r>
      <w:r>
        <w:rPr>
          <w:lang w:val="hr-HR"/>
        </w:rPr>
        <w:t xml:space="preserve">. </w:t>
      </w:r>
    </w:p>
    <w:p w14:paraId="707FC3AC" w14:textId="77777777" w:rsidR="005C0CF2" w:rsidRDefault="00000000">
      <w:pPr>
        <w:pStyle w:val="BodyText"/>
        <w:jc w:val="both"/>
        <w:rPr>
          <w:lang w:val="hr-HR"/>
        </w:rPr>
      </w:pPr>
      <w:r>
        <w:rPr>
          <w:lang w:val="hr-HR"/>
        </w:rPr>
        <w:t xml:space="preserve">Prilikom unosa podataka preporučeno je prvo testirati ispravnost unesenih podataka klikom na gumb “Test” te ovisno o odgovoru dodati novi </w:t>
      </w:r>
      <w:proofErr w:type="spellStart"/>
      <w:r>
        <w:rPr>
          <w:i/>
          <w:iCs/>
          <w:lang w:val="hr-HR"/>
        </w:rPr>
        <w:t>view</w:t>
      </w:r>
      <w:proofErr w:type="spellEnd"/>
      <w:r>
        <w:rPr>
          <w:lang w:val="hr-HR"/>
        </w:rPr>
        <w:t xml:space="preserve"> klikom na gumb “Dodaj” ili odustati klikom na gumb “Odustani”. </w:t>
      </w:r>
    </w:p>
    <w:p w14:paraId="70829332" w14:textId="77777777" w:rsidR="005C0CF2" w:rsidRDefault="005C0CF2">
      <w:pPr>
        <w:pStyle w:val="BodyText"/>
        <w:jc w:val="both"/>
        <w:rPr>
          <w:lang w:val="hr-HR"/>
        </w:rPr>
      </w:pPr>
    </w:p>
    <w:p w14:paraId="5C55CCCA" w14:textId="77777777" w:rsidR="005C0CF2" w:rsidRDefault="00000000">
      <w:pPr>
        <w:pStyle w:val="BodyText"/>
        <w:ind w:left="0"/>
        <w:jc w:val="center"/>
        <w:rPr>
          <w:lang w:val="hr-HR"/>
        </w:rPr>
      </w:pPr>
      <w:r>
        <w:rPr>
          <w:noProof/>
        </w:rPr>
        <w:drawing>
          <wp:inline distT="0" distB="0" distL="0" distR="0" wp14:anchorId="4780AA64" wp14:editId="2E159998">
            <wp:extent cx="5943600" cy="3709670"/>
            <wp:effectExtent l="0" t="0" r="0" b="0"/>
            <wp:docPr id="28" name="Picture 1631149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631149116" descr="Graphical user interface, application&#10;&#10;Description automatically generated"/>
                    <pic:cNvPicPr>
                      <a:picLocks noChangeAspect="1" noChangeArrowheads="1"/>
                    </pic:cNvPicPr>
                  </pic:nvPicPr>
                  <pic:blipFill>
                    <a:blip r:embed="rId33"/>
                    <a:stretch>
                      <a:fillRect/>
                    </a:stretch>
                  </pic:blipFill>
                  <pic:spPr bwMode="auto">
                    <a:xfrm>
                      <a:off x="0" y="0"/>
                      <a:ext cx="5943600" cy="3709670"/>
                    </a:xfrm>
                    <a:prstGeom prst="rect">
                      <a:avLst/>
                    </a:prstGeom>
                  </pic:spPr>
                </pic:pic>
              </a:graphicData>
            </a:graphic>
          </wp:inline>
        </w:drawing>
      </w:r>
    </w:p>
    <w:p w14:paraId="629E4350" w14:textId="77777777" w:rsidR="005C0CF2" w:rsidRDefault="00000000">
      <w:pPr>
        <w:pStyle w:val="BodyText"/>
        <w:ind w:left="0"/>
        <w:jc w:val="center"/>
        <w:rPr>
          <w:lang w:val="hr-HR"/>
        </w:rPr>
      </w:pPr>
      <w:r>
        <w:rPr>
          <w:lang w:val="hr-HR"/>
        </w:rPr>
        <w:t xml:space="preserve">Slika 3.3.9. Dodavanje </w:t>
      </w:r>
      <w:proofErr w:type="spellStart"/>
      <w:r>
        <w:rPr>
          <w:i/>
          <w:iCs/>
          <w:lang w:val="hr-HR"/>
        </w:rPr>
        <w:t>actuation</w:t>
      </w:r>
      <w:proofErr w:type="spellEnd"/>
      <w:r>
        <w:rPr>
          <w:i/>
          <w:iCs/>
          <w:lang w:val="hr-HR"/>
        </w:rPr>
        <w:t xml:space="preserve"> </w:t>
      </w:r>
      <w:proofErr w:type="spellStart"/>
      <w:r>
        <w:rPr>
          <w:i/>
          <w:iCs/>
          <w:lang w:val="hr-HR"/>
        </w:rPr>
        <w:t>view</w:t>
      </w:r>
      <w:proofErr w:type="spellEnd"/>
      <w:r>
        <w:rPr>
          <w:i/>
          <w:iCs/>
          <w:lang w:val="hr-HR"/>
        </w:rPr>
        <w:t>-a</w:t>
      </w:r>
    </w:p>
    <w:p w14:paraId="6C893D69" w14:textId="77777777" w:rsidR="005C0CF2" w:rsidRDefault="00000000">
      <w:pPr>
        <w:pStyle w:val="BodyText"/>
        <w:ind w:left="0"/>
      </w:pPr>
      <w:r>
        <w:lastRenderedPageBreak/>
        <w:t xml:space="preserve">   </w:t>
      </w:r>
      <w:r>
        <w:rPr>
          <w:noProof/>
        </w:rPr>
        <w:drawing>
          <wp:inline distT="0" distB="0" distL="0" distR="0" wp14:anchorId="0DB218D7" wp14:editId="046FA190">
            <wp:extent cx="6123305" cy="4166870"/>
            <wp:effectExtent l="0" t="0" r="0" b="0"/>
            <wp:docPr id="29" name="Picture 26168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1683411"/>
                    <pic:cNvPicPr>
                      <a:picLocks noChangeAspect="1" noChangeArrowheads="1"/>
                    </pic:cNvPicPr>
                  </pic:nvPicPr>
                  <pic:blipFill>
                    <a:blip r:embed="rId34"/>
                    <a:stretch>
                      <a:fillRect/>
                    </a:stretch>
                  </pic:blipFill>
                  <pic:spPr bwMode="auto">
                    <a:xfrm>
                      <a:off x="0" y="0"/>
                      <a:ext cx="6123305" cy="4166870"/>
                    </a:xfrm>
                    <a:prstGeom prst="rect">
                      <a:avLst/>
                    </a:prstGeom>
                  </pic:spPr>
                </pic:pic>
              </a:graphicData>
            </a:graphic>
          </wp:inline>
        </w:drawing>
      </w:r>
    </w:p>
    <w:p w14:paraId="6805CDD1" w14:textId="679CDF02" w:rsidR="005C0CF2" w:rsidRDefault="00000000">
      <w:pPr>
        <w:pStyle w:val="BodyText"/>
        <w:ind w:left="0"/>
        <w:jc w:val="center"/>
      </w:pPr>
      <w:proofErr w:type="spellStart"/>
      <w:r>
        <w:t>Slika</w:t>
      </w:r>
      <w:proofErr w:type="spellEnd"/>
      <w:r>
        <w:t xml:space="preserve"> 3.3.10. </w:t>
      </w:r>
      <w:r>
        <w:rPr>
          <w:lang w:val="hr-HR"/>
        </w:rPr>
        <w:t xml:space="preserve">Dodavanje </w:t>
      </w:r>
      <w:proofErr w:type="spellStart"/>
      <w:r>
        <w:rPr>
          <w:i/>
          <w:iCs/>
          <w:lang w:val="hr-HR"/>
        </w:rPr>
        <w:t>actuation</w:t>
      </w:r>
      <w:proofErr w:type="spellEnd"/>
      <w:r>
        <w:rPr>
          <w:i/>
          <w:iCs/>
          <w:lang w:val="hr-HR"/>
        </w:rPr>
        <w:t xml:space="preserve"> </w:t>
      </w:r>
      <w:proofErr w:type="spellStart"/>
      <w:r>
        <w:rPr>
          <w:i/>
          <w:iCs/>
          <w:lang w:val="hr-HR"/>
        </w:rPr>
        <w:t>view</w:t>
      </w:r>
      <w:del w:id="35" w:author="Mario Kušek" w:date="2023-01-20T09:49:00Z">
        <w:r w:rsidDel="00BA3707">
          <w:rPr>
            <w:i/>
            <w:iCs/>
            <w:lang w:val="hr-HR"/>
          </w:rPr>
          <w:delText>-</w:delText>
        </w:r>
      </w:del>
      <w:r>
        <w:rPr>
          <w:i/>
          <w:iCs/>
          <w:lang w:val="hr-HR"/>
        </w:rPr>
        <w:t>a</w:t>
      </w:r>
      <w:proofErr w:type="spellEnd"/>
      <w:r>
        <w:rPr>
          <w:i/>
          <w:iCs/>
          <w:lang w:val="hr-HR"/>
        </w:rPr>
        <w:t xml:space="preserve"> </w:t>
      </w:r>
      <w:r>
        <w:rPr>
          <w:lang w:val="hr-HR"/>
        </w:rPr>
        <w:t>(donji dio ekrana)</w:t>
      </w:r>
    </w:p>
    <w:p w14:paraId="41B5C1B0" w14:textId="77777777" w:rsidR="005C0CF2" w:rsidRDefault="005C0CF2">
      <w:pPr>
        <w:pStyle w:val="BodyText"/>
        <w:ind w:left="0"/>
      </w:pPr>
    </w:p>
    <w:p w14:paraId="74D452F4" w14:textId="26EA09C6" w:rsidR="005C0CF2" w:rsidRDefault="00000000">
      <w:pPr>
        <w:pStyle w:val="BodyText"/>
        <w:ind w:left="0"/>
        <w:rPr>
          <w:lang w:val="hr-HR"/>
        </w:rPr>
      </w:pPr>
      <w:r>
        <w:rPr>
          <w:lang w:val="hr-HR"/>
        </w:rPr>
        <w:t xml:space="preserve">Druga opcija je dodavanje </w:t>
      </w:r>
      <w:proofErr w:type="spellStart"/>
      <w:r>
        <w:rPr>
          <w:lang w:val="hr-HR"/>
        </w:rPr>
        <w:t>measurement</w:t>
      </w:r>
      <w:proofErr w:type="spellEnd"/>
      <w:r>
        <w:rPr>
          <w:lang w:val="hr-HR"/>
        </w:rPr>
        <w:t xml:space="preserve"> </w:t>
      </w:r>
      <w:proofErr w:type="spellStart"/>
      <w:r>
        <w:rPr>
          <w:lang w:val="hr-HR"/>
        </w:rPr>
        <w:t>view</w:t>
      </w:r>
      <w:proofErr w:type="spellEnd"/>
      <w:r w:rsidR="000748F5">
        <w:rPr>
          <w:lang w:val="hr-HR"/>
        </w:rPr>
        <w:t>-</w:t>
      </w:r>
      <w:r>
        <w:rPr>
          <w:lang w:val="hr-HR"/>
        </w:rPr>
        <w:t>a. Forma za dodavanje istog izgleda ovako:</w:t>
      </w:r>
    </w:p>
    <w:p w14:paraId="107F4890" w14:textId="77777777" w:rsidR="005C0CF2" w:rsidRDefault="005C0CF2">
      <w:pPr>
        <w:pStyle w:val="BodyText"/>
        <w:ind w:left="0"/>
        <w:rPr>
          <w:lang w:val="hr-HR"/>
        </w:rPr>
      </w:pPr>
    </w:p>
    <w:p w14:paraId="7E0F81C4" w14:textId="77777777" w:rsidR="005C0CF2" w:rsidRDefault="00000000">
      <w:pPr>
        <w:pStyle w:val="BodyText"/>
        <w:ind w:left="0"/>
        <w:jc w:val="center"/>
        <w:rPr>
          <w:lang w:val="hr-HR"/>
        </w:rPr>
      </w:pPr>
      <w:r>
        <w:rPr>
          <w:noProof/>
        </w:rPr>
        <w:lastRenderedPageBreak/>
        <w:drawing>
          <wp:inline distT="0" distB="0" distL="0" distR="0" wp14:anchorId="4995C04B" wp14:editId="10FED2D1">
            <wp:extent cx="6162675" cy="4531995"/>
            <wp:effectExtent l="0" t="0" r="0" b="0"/>
            <wp:docPr id="30" name="Picture 7489086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48908643" descr="Graphical user interface, text, application, email&#10;&#10;Description automatically generated"/>
                    <pic:cNvPicPr>
                      <a:picLocks noChangeAspect="1" noChangeArrowheads="1"/>
                    </pic:cNvPicPr>
                  </pic:nvPicPr>
                  <pic:blipFill>
                    <a:blip r:embed="rId35"/>
                    <a:stretch>
                      <a:fillRect/>
                    </a:stretch>
                  </pic:blipFill>
                  <pic:spPr bwMode="auto">
                    <a:xfrm>
                      <a:off x="0" y="0"/>
                      <a:ext cx="6162675" cy="4531995"/>
                    </a:xfrm>
                    <a:prstGeom prst="rect">
                      <a:avLst/>
                    </a:prstGeom>
                  </pic:spPr>
                </pic:pic>
              </a:graphicData>
            </a:graphic>
          </wp:inline>
        </w:drawing>
      </w:r>
    </w:p>
    <w:p w14:paraId="33F24B04" w14:textId="77777777" w:rsidR="005C0CF2" w:rsidRDefault="00000000">
      <w:pPr>
        <w:pStyle w:val="BodyText"/>
        <w:ind w:left="0"/>
        <w:jc w:val="center"/>
        <w:rPr>
          <w:lang w:val="hr-HR"/>
        </w:rPr>
      </w:pPr>
      <w:r>
        <w:rPr>
          <w:lang w:val="hr-HR"/>
        </w:rPr>
        <w:t xml:space="preserve">Slika 3.3.11. Dodavanje </w:t>
      </w:r>
      <w:proofErr w:type="spellStart"/>
      <w:r>
        <w:rPr>
          <w:lang w:val="hr-HR"/>
        </w:rPr>
        <w:t>measurement</w:t>
      </w:r>
      <w:proofErr w:type="spellEnd"/>
      <w:r>
        <w:rPr>
          <w:lang w:val="hr-HR"/>
        </w:rPr>
        <w:t xml:space="preserve"> </w:t>
      </w:r>
      <w:proofErr w:type="spellStart"/>
      <w:r>
        <w:rPr>
          <w:lang w:val="hr-HR"/>
        </w:rPr>
        <w:t>view</w:t>
      </w:r>
      <w:proofErr w:type="spellEnd"/>
      <w:r>
        <w:rPr>
          <w:lang w:val="hr-HR"/>
        </w:rPr>
        <w:t>-a</w:t>
      </w:r>
    </w:p>
    <w:p w14:paraId="7134BA62" w14:textId="77777777" w:rsidR="005C0CF2" w:rsidRDefault="00000000">
      <w:pPr>
        <w:pStyle w:val="BodyText"/>
        <w:ind w:left="0"/>
        <w:jc w:val="center"/>
      </w:pPr>
      <w:r>
        <w:rPr>
          <w:noProof/>
        </w:rPr>
        <w:lastRenderedPageBreak/>
        <w:drawing>
          <wp:inline distT="0" distB="0" distL="0" distR="0" wp14:anchorId="1AEA600A" wp14:editId="2C731762">
            <wp:extent cx="6230620" cy="4841875"/>
            <wp:effectExtent l="0" t="0" r="0" b="0"/>
            <wp:docPr id="31" name="Picture 96774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67745850"/>
                    <pic:cNvPicPr>
                      <a:picLocks noChangeAspect="1" noChangeArrowheads="1"/>
                    </pic:cNvPicPr>
                  </pic:nvPicPr>
                  <pic:blipFill>
                    <a:blip r:embed="rId36"/>
                    <a:stretch>
                      <a:fillRect/>
                    </a:stretch>
                  </pic:blipFill>
                  <pic:spPr bwMode="auto">
                    <a:xfrm>
                      <a:off x="0" y="0"/>
                      <a:ext cx="6230620" cy="4841875"/>
                    </a:xfrm>
                    <a:prstGeom prst="rect">
                      <a:avLst/>
                    </a:prstGeom>
                  </pic:spPr>
                </pic:pic>
              </a:graphicData>
            </a:graphic>
          </wp:inline>
        </w:drawing>
      </w:r>
    </w:p>
    <w:p w14:paraId="0EDF2AF4" w14:textId="77777777" w:rsidR="005C0CF2" w:rsidRDefault="00000000">
      <w:pPr>
        <w:pStyle w:val="BodyText"/>
        <w:ind w:left="0"/>
        <w:jc w:val="center"/>
      </w:pPr>
      <w:proofErr w:type="spellStart"/>
      <w:r>
        <w:t>Slika</w:t>
      </w:r>
      <w:proofErr w:type="spellEnd"/>
      <w:r>
        <w:t xml:space="preserve"> 3.3.12. </w:t>
      </w:r>
      <w:proofErr w:type="spellStart"/>
      <w:r>
        <w:t>Dodavanje</w:t>
      </w:r>
      <w:proofErr w:type="spellEnd"/>
      <w:r>
        <w:t xml:space="preserve"> measurement view-a (</w:t>
      </w:r>
      <w:proofErr w:type="spellStart"/>
      <w:r>
        <w:t>donji</w:t>
      </w:r>
      <w:proofErr w:type="spellEnd"/>
      <w:r>
        <w:t xml:space="preserve"> </w:t>
      </w:r>
      <w:proofErr w:type="spellStart"/>
      <w:r>
        <w:t>dio</w:t>
      </w:r>
      <w:proofErr w:type="spellEnd"/>
      <w:r>
        <w:t>)</w:t>
      </w:r>
    </w:p>
    <w:p w14:paraId="227F951B" w14:textId="77777777" w:rsidR="005C0CF2" w:rsidRDefault="005C0CF2">
      <w:pPr>
        <w:pStyle w:val="BodyText"/>
        <w:ind w:left="0"/>
      </w:pPr>
    </w:p>
    <w:p w14:paraId="1387E4B5" w14:textId="77777777" w:rsidR="005C0CF2" w:rsidRDefault="00000000">
      <w:pPr>
        <w:pStyle w:val="BodyText"/>
        <w:ind w:left="0" w:firstLine="720"/>
        <w:rPr>
          <w:b/>
          <w:bCs/>
        </w:rPr>
      </w:pPr>
      <w:r>
        <w:rPr>
          <w:b/>
          <w:bCs/>
        </w:rPr>
        <w:t>4. b -</w:t>
      </w:r>
      <w:r>
        <w:t xml:space="preserve"> </w:t>
      </w:r>
      <w:proofErr w:type="spellStart"/>
      <w:r>
        <w:t>uređivanje</w:t>
      </w:r>
      <w:proofErr w:type="spellEnd"/>
      <w:r>
        <w:t xml:space="preserve"> </w:t>
      </w:r>
      <w:proofErr w:type="spellStart"/>
      <w:r>
        <w:t>odabranog</w:t>
      </w:r>
      <w:proofErr w:type="spellEnd"/>
      <w:r>
        <w:t xml:space="preserve"> view-a </w:t>
      </w:r>
      <w:proofErr w:type="spellStart"/>
      <w:r>
        <w:t>unutar</w:t>
      </w:r>
      <w:proofErr w:type="spellEnd"/>
      <w:r>
        <w:t xml:space="preserve"> </w:t>
      </w:r>
      <w:proofErr w:type="spellStart"/>
      <w:r>
        <w:t>tablice</w:t>
      </w:r>
      <w:proofErr w:type="spellEnd"/>
    </w:p>
    <w:p w14:paraId="5F5DBA8F" w14:textId="77777777" w:rsidR="005C0CF2" w:rsidRDefault="00000000">
      <w:pPr>
        <w:pStyle w:val="BodyText"/>
        <w:ind w:left="0"/>
        <w:jc w:val="center"/>
      </w:pPr>
      <w:r>
        <w:rPr>
          <w:noProof/>
        </w:rPr>
        <w:lastRenderedPageBreak/>
        <w:drawing>
          <wp:inline distT="0" distB="0" distL="0" distR="0" wp14:anchorId="5654C379" wp14:editId="0CDBCDA1">
            <wp:extent cx="6024880" cy="4053840"/>
            <wp:effectExtent l="0" t="0" r="0" b="0"/>
            <wp:docPr id="32" name="Picture 99293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92933777"/>
                    <pic:cNvPicPr>
                      <a:picLocks noChangeAspect="1" noChangeArrowheads="1"/>
                    </pic:cNvPicPr>
                  </pic:nvPicPr>
                  <pic:blipFill>
                    <a:blip r:embed="rId37"/>
                    <a:stretch>
                      <a:fillRect/>
                    </a:stretch>
                  </pic:blipFill>
                  <pic:spPr bwMode="auto">
                    <a:xfrm>
                      <a:off x="0" y="0"/>
                      <a:ext cx="6024880" cy="4053840"/>
                    </a:xfrm>
                    <a:prstGeom prst="rect">
                      <a:avLst/>
                    </a:prstGeom>
                  </pic:spPr>
                </pic:pic>
              </a:graphicData>
            </a:graphic>
          </wp:inline>
        </w:drawing>
      </w:r>
      <w:r>
        <w:rPr>
          <w:noProof/>
        </w:rPr>
        <w:drawing>
          <wp:inline distT="0" distB="0" distL="0" distR="0" wp14:anchorId="676C56B4" wp14:editId="42472097">
            <wp:extent cx="6021705" cy="1856740"/>
            <wp:effectExtent l="0" t="0" r="0" b="0"/>
            <wp:docPr id="33" name="Picture 13061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0616515"/>
                    <pic:cNvPicPr>
                      <a:picLocks noChangeAspect="1" noChangeArrowheads="1"/>
                    </pic:cNvPicPr>
                  </pic:nvPicPr>
                  <pic:blipFill>
                    <a:blip r:embed="rId38"/>
                    <a:stretch>
                      <a:fillRect/>
                    </a:stretch>
                  </pic:blipFill>
                  <pic:spPr bwMode="auto">
                    <a:xfrm>
                      <a:off x="0" y="0"/>
                      <a:ext cx="6021705" cy="1856740"/>
                    </a:xfrm>
                    <a:prstGeom prst="rect">
                      <a:avLst/>
                    </a:prstGeom>
                  </pic:spPr>
                </pic:pic>
              </a:graphicData>
            </a:graphic>
          </wp:inline>
        </w:drawing>
      </w:r>
    </w:p>
    <w:p w14:paraId="29CAF2BE" w14:textId="77777777" w:rsidR="005C0CF2" w:rsidRDefault="00000000">
      <w:pPr>
        <w:pStyle w:val="BodyText"/>
        <w:ind w:left="0"/>
        <w:jc w:val="center"/>
      </w:pPr>
      <w:proofErr w:type="spellStart"/>
      <w:r>
        <w:t>Slika</w:t>
      </w:r>
      <w:proofErr w:type="spellEnd"/>
      <w:r>
        <w:t xml:space="preserve"> 3.3.13. </w:t>
      </w:r>
      <w:proofErr w:type="spellStart"/>
      <w:r>
        <w:t>Uređivanje</w:t>
      </w:r>
      <w:proofErr w:type="spellEnd"/>
      <w:r>
        <w:t xml:space="preserve"> </w:t>
      </w:r>
      <w:proofErr w:type="spellStart"/>
      <w:r>
        <w:t>odabranog</w:t>
      </w:r>
      <w:proofErr w:type="spellEnd"/>
      <w:r>
        <w:t xml:space="preserve"> view-a</w:t>
      </w:r>
    </w:p>
    <w:p w14:paraId="69CF20FD" w14:textId="77777777" w:rsidR="005C0CF2" w:rsidRDefault="005C0CF2">
      <w:pPr>
        <w:pStyle w:val="BodyText"/>
        <w:ind w:left="0"/>
        <w:jc w:val="center"/>
      </w:pPr>
    </w:p>
    <w:p w14:paraId="4A316C11" w14:textId="77777777" w:rsidR="005C0CF2" w:rsidRDefault="005C0CF2">
      <w:pPr>
        <w:pStyle w:val="BodyText"/>
        <w:ind w:left="0"/>
        <w:jc w:val="center"/>
      </w:pPr>
    </w:p>
    <w:p w14:paraId="650BA011" w14:textId="77777777" w:rsidR="005C0CF2" w:rsidRDefault="005C0CF2">
      <w:pPr>
        <w:pStyle w:val="BodyText"/>
        <w:ind w:left="0"/>
        <w:jc w:val="center"/>
      </w:pPr>
    </w:p>
    <w:p w14:paraId="0A08887E" w14:textId="77777777" w:rsidR="005C0CF2" w:rsidRDefault="005C0CF2">
      <w:pPr>
        <w:pStyle w:val="BodyText"/>
        <w:ind w:left="0"/>
        <w:jc w:val="center"/>
      </w:pPr>
    </w:p>
    <w:p w14:paraId="0468F4DC" w14:textId="77777777" w:rsidR="005C0CF2" w:rsidRDefault="005C0CF2">
      <w:pPr>
        <w:pStyle w:val="BodyText"/>
        <w:ind w:left="0"/>
        <w:jc w:val="center"/>
      </w:pPr>
    </w:p>
    <w:p w14:paraId="49866068" w14:textId="77777777" w:rsidR="005C0CF2" w:rsidRDefault="005C0CF2">
      <w:pPr>
        <w:pStyle w:val="BodyText"/>
        <w:ind w:left="0"/>
        <w:jc w:val="center"/>
      </w:pPr>
    </w:p>
    <w:p w14:paraId="432D505F" w14:textId="77777777" w:rsidR="005C0CF2" w:rsidRDefault="005C0CF2">
      <w:pPr>
        <w:pStyle w:val="BodyText"/>
        <w:ind w:left="0"/>
        <w:jc w:val="center"/>
      </w:pPr>
    </w:p>
    <w:p w14:paraId="3C711724" w14:textId="77777777" w:rsidR="005C0CF2" w:rsidRDefault="005C0CF2">
      <w:pPr>
        <w:pStyle w:val="BodyText"/>
        <w:ind w:left="0"/>
      </w:pPr>
    </w:p>
    <w:p w14:paraId="5991969E" w14:textId="77777777" w:rsidR="005C0CF2" w:rsidRDefault="005C0CF2">
      <w:pPr>
        <w:pStyle w:val="BodyText"/>
        <w:ind w:left="0"/>
        <w:jc w:val="center"/>
      </w:pPr>
    </w:p>
    <w:p w14:paraId="414C23BC" w14:textId="77777777" w:rsidR="005C0CF2" w:rsidRDefault="00000000">
      <w:pPr>
        <w:pStyle w:val="BodyText"/>
        <w:ind w:left="0"/>
        <w:jc w:val="center"/>
      </w:pPr>
      <w:r>
        <w:rPr>
          <w:noProof/>
        </w:rPr>
        <w:drawing>
          <wp:inline distT="0" distB="0" distL="0" distR="0" wp14:anchorId="3DBA1B98" wp14:editId="27C16EC9">
            <wp:extent cx="6025515" cy="4029710"/>
            <wp:effectExtent l="0" t="0" r="0" b="0"/>
            <wp:docPr id="34" name="Picture 29975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9759607"/>
                    <pic:cNvPicPr>
                      <a:picLocks noChangeAspect="1" noChangeArrowheads="1"/>
                    </pic:cNvPicPr>
                  </pic:nvPicPr>
                  <pic:blipFill>
                    <a:blip r:embed="rId39"/>
                    <a:stretch>
                      <a:fillRect/>
                    </a:stretch>
                  </pic:blipFill>
                  <pic:spPr bwMode="auto">
                    <a:xfrm>
                      <a:off x="0" y="0"/>
                      <a:ext cx="6025515" cy="4029710"/>
                    </a:xfrm>
                    <a:prstGeom prst="rect">
                      <a:avLst/>
                    </a:prstGeom>
                  </pic:spPr>
                </pic:pic>
              </a:graphicData>
            </a:graphic>
          </wp:inline>
        </w:drawing>
      </w:r>
    </w:p>
    <w:p w14:paraId="2103B233" w14:textId="77777777" w:rsidR="005C0CF2" w:rsidRDefault="00000000">
      <w:pPr>
        <w:pStyle w:val="BodyText"/>
        <w:ind w:left="0"/>
        <w:jc w:val="center"/>
      </w:pPr>
      <w:proofErr w:type="spellStart"/>
      <w:r>
        <w:t>Slika</w:t>
      </w:r>
      <w:proofErr w:type="spellEnd"/>
      <w:r>
        <w:t xml:space="preserve"> 3.3.14. </w:t>
      </w:r>
      <w:proofErr w:type="spellStart"/>
      <w:r>
        <w:t>Uređivanje</w:t>
      </w:r>
      <w:proofErr w:type="spellEnd"/>
      <w:r>
        <w:t xml:space="preserve"> </w:t>
      </w:r>
      <w:proofErr w:type="spellStart"/>
      <w:r>
        <w:t>odabranog</w:t>
      </w:r>
      <w:proofErr w:type="spellEnd"/>
      <w:r>
        <w:t xml:space="preserve"> view-a (</w:t>
      </w:r>
      <w:proofErr w:type="spellStart"/>
      <w:r>
        <w:t>donji</w:t>
      </w:r>
      <w:proofErr w:type="spellEnd"/>
      <w:r>
        <w:t xml:space="preserve"> </w:t>
      </w:r>
      <w:proofErr w:type="spellStart"/>
      <w:r>
        <w:t>dio</w:t>
      </w:r>
      <w:proofErr w:type="spellEnd"/>
      <w:r>
        <w:t>)</w:t>
      </w:r>
    </w:p>
    <w:p w14:paraId="25D80C45" w14:textId="77777777" w:rsidR="005C0CF2" w:rsidRDefault="005C0CF2">
      <w:pPr>
        <w:pStyle w:val="BodyText"/>
        <w:ind w:left="0"/>
        <w:jc w:val="center"/>
      </w:pPr>
    </w:p>
    <w:p w14:paraId="6C5B8051" w14:textId="77777777" w:rsidR="005C0CF2" w:rsidRDefault="00000000">
      <w:pPr>
        <w:pStyle w:val="BodyText"/>
        <w:ind w:left="0" w:firstLine="720"/>
      </w:pPr>
      <w:r>
        <w:rPr>
          <w:b/>
          <w:bCs/>
        </w:rPr>
        <w:t>4. c</w:t>
      </w:r>
      <w:r>
        <w:t xml:space="preserve"> - </w:t>
      </w:r>
      <w:proofErr w:type="spellStart"/>
      <w:r>
        <w:t>odabir</w:t>
      </w:r>
      <w:proofErr w:type="spellEnd"/>
      <w:r>
        <w:t xml:space="preserve"> </w:t>
      </w:r>
      <w:proofErr w:type="spellStart"/>
      <w:r>
        <w:t>opcije</w:t>
      </w:r>
      <w:proofErr w:type="spellEnd"/>
      <w:r>
        <w:t xml:space="preserve"> za </w:t>
      </w:r>
      <w:proofErr w:type="spellStart"/>
      <w:r>
        <w:t>testiranje</w:t>
      </w:r>
      <w:proofErr w:type="spellEnd"/>
    </w:p>
    <w:p w14:paraId="0D5687AF" w14:textId="77777777" w:rsidR="005C0CF2" w:rsidRDefault="00000000">
      <w:pPr>
        <w:pStyle w:val="BodyText"/>
      </w:pPr>
      <w:proofErr w:type="spellStart"/>
      <w:r>
        <w:t>Ukoliko</w:t>
      </w:r>
      <w:proofErr w:type="spellEnd"/>
      <w:r>
        <w:t xml:space="preserve"> se </w:t>
      </w:r>
      <w:proofErr w:type="spellStart"/>
      <w:r>
        <w:t>pojavila</w:t>
      </w:r>
      <w:proofErr w:type="spellEnd"/>
      <w:r>
        <w:t xml:space="preserve"> </w:t>
      </w:r>
      <w:proofErr w:type="spellStart"/>
      <w:r>
        <w:t>pogreška</w:t>
      </w:r>
      <w:proofErr w:type="spellEnd"/>
      <w:r>
        <w:t xml:space="preserve"> </w:t>
      </w:r>
      <w:proofErr w:type="spellStart"/>
      <w:r>
        <w:t>prilikom</w:t>
      </w:r>
      <w:proofErr w:type="spellEnd"/>
      <w:r>
        <w:t xml:space="preserve"> </w:t>
      </w:r>
      <w:proofErr w:type="spellStart"/>
      <w:r>
        <w:t>kreiranja</w:t>
      </w:r>
      <w:proofErr w:type="spellEnd"/>
      <w:r>
        <w:t xml:space="preserve"> </w:t>
      </w:r>
      <w:proofErr w:type="spellStart"/>
      <w:r>
        <w:t>ili</w:t>
      </w:r>
      <w:proofErr w:type="spellEnd"/>
      <w:r>
        <w:t xml:space="preserve"> </w:t>
      </w:r>
      <w:proofErr w:type="spellStart"/>
      <w:r>
        <w:t>uređivanja</w:t>
      </w:r>
      <w:proofErr w:type="spellEnd"/>
      <w:r>
        <w:t xml:space="preserve"> view-a. </w:t>
      </w:r>
      <w:proofErr w:type="spellStart"/>
      <w:r>
        <w:t>Korisnik</w:t>
      </w:r>
      <w:proofErr w:type="spellEnd"/>
      <w:r>
        <w:t xml:space="preserve"> </w:t>
      </w:r>
      <w:proofErr w:type="spellStart"/>
      <w:r>
        <w:t>dobiva</w:t>
      </w:r>
      <w:proofErr w:type="spellEnd"/>
      <w:r>
        <w:t xml:space="preserve"> </w:t>
      </w:r>
      <w:proofErr w:type="spellStart"/>
      <w:r>
        <w:t>jasnu</w:t>
      </w:r>
      <w:proofErr w:type="spellEnd"/>
      <w:r>
        <w:t xml:space="preserve"> </w:t>
      </w:r>
      <w:proofErr w:type="spellStart"/>
      <w:r>
        <w:t>poruku</w:t>
      </w:r>
      <w:proofErr w:type="spellEnd"/>
      <w:r>
        <w:t xml:space="preserve">. </w:t>
      </w:r>
      <w:proofErr w:type="spellStart"/>
      <w:r>
        <w:t>Primjer</w:t>
      </w:r>
      <w:proofErr w:type="spellEnd"/>
      <w:r>
        <w:t xml:space="preserve"> </w:t>
      </w:r>
      <w:proofErr w:type="spellStart"/>
      <w:r>
        <w:t>poruke</w:t>
      </w:r>
      <w:proofErr w:type="spellEnd"/>
      <w:r>
        <w:t xml:space="preserve"> </w:t>
      </w:r>
      <w:proofErr w:type="spellStart"/>
      <w:r>
        <w:t>koja</w:t>
      </w:r>
      <w:proofErr w:type="spellEnd"/>
      <w:r>
        <w:t xml:space="preserve"> </w:t>
      </w:r>
      <w:proofErr w:type="spellStart"/>
      <w:r>
        <w:t>dojavljuje</w:t>
      </w:r>
      <w:proofErr w:type="spellEnd"/>
      <w:r>
        <w:t xml:space="preserve"> </w:t>
      </w:r>
      <w:proofErr w:type="spellStart"/>
      <w:r>
        <w:t>korisniku</w:t>
      </w:r>
      <w:proofErr w:type="spellEnd"/>
      <w:r>
        <w:t xml:space="preserve"> </w:t>
      </w:r>
      <w:proofErr w:type="spellStart"/>
      <w:r>
        <w:t>gdje</w:t>
      </w:r>
      <w:proofErr w:type="spellEnd"/>
      <w:r>
        <w:t xml:space="preserve"> je </w:t>
      </w:r>
      <w:proofErr w:type="spellStart"/>
      <w:r>
        <w:t>došlo</w:t>
      </w:r>
      <w:proofErr w:type="spellEnd"/>
      <w:r>
        <w:t xml:space="preserve"> do </w:t>
      </w:r>
      <w:proofErr w:type="spellStart"/>
      <w:r>
        <w:t>pogreške</w:t>
      </w:r>
      <w:proofErr w:type="spellEnd"/>
      <w:r>
        <w:t>.</w:t>
      </w:r>
    </w:p>
    <w:p w14:paraId="4B9FF98C" w14:textId="77777777" w:rsidR="005C0CF2" w:rsidRDefault="00000000">
      <w:pPr>
        <w:pStyle w:val="BodyText"/>
        <w:ind w:left="0"/>
        <w:jc w:val="center"/>
      </w:pPr>
      <w:r>
        <w:rPr>
          <w:noProof/>
        </w:rPr>
        <w:lastRenderedPageBreak/>
        <w:drawing>
          <wp:inline distT="0" distB="0" distL="0" distR="0" wp14:anchorId="42C3E352" wp14:editId="6FF49382">
            <wp:extent cx="5981700" cy="3451860"/>
            <wp:effectExtent l="0" t="0" r="0" b="0"/>
            <wp:docPr id="35" name="Picture 9801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8019761"/>
                    <pic:cNvPicPr>
                      <a:picLocks noChangeAspect="1" noChangeArrowheads="1"/>
                    </pic:cNvPicPr>
                  </pic:nvPicPr>
                  <pic:blipFill>
                    <a:blip r:embed="rId40"/>
                    <a:stretch>
                      <a:fillRect/>
                    </a:stretch>
                  </pic:blipFill>
                  <pic:spPr bwMode="auto">
                    <a:xfrm>
                      <a:off x="0" y="0"/>
                      <a:ext cx="5981700" cy="3451860"/>
                    </a:xfrm>
                    <a:prstGeom prst="rect">
                      <a:avLst/>
                    </a:prstGeom>
                  </pic:spPr>
                </pic:pic>
              </a:graphicData>
            </a:graphic>
          </wp:inline>
        </w:drawing>
      </w:r>
    </w:p>
    <w:p w14:paraId="533559CF" w14:textId="77777777" w:rsidR="005C0CF2" w:rsidRDefault="00000000">
      <w:pPr>
        <w:pStyle w:val="BodyText"/>
        <w:ind w:left="0"/>
        <w:jc w:val="center"/>
      </w:pPr>
      <w:proofErr w:type="spellStart"/>
      <w:r>
        <w:t>Slika</w:t>
      </w:r>
      <w:proofErr w:type="spellEnd"/>
      <w:r>
        <w:t xml:space="preserve"> 3.3.15. </w:t>
      </w:r>
      <w:proofErr w:type="spellStart"/>
      <w:r>
        <w:t>Odgovor</w:t>
      </w:r>
      <w:proofErr w:type="spellEnd"/>
      <w:r>
        <w:t xml:space="preserve"> </w:t>
      </w:r>
      <w:proofErr w:type="spellStart"/>
      <w:r>
        <w:t>testiranja</w:t>
      </w:r>
      <w:proofErr w:type="spellEnd"/>
      <w:r>
        <w:t xml:space="preserve"> scene</w:t>
      </w:r>
    </w:p>
    <w:p w14:paraId="40C32DE5" w14:textId="77777777" w:rsidR="005C0CF2" w:rsidRDefault="005C0CF2">
      <w:pPr>
        <w:pStyle w:val="BodyText"/>
        <w:ind w:left="0"/>
      </w:pPr>
    </w:p>
    <w:p w14:paraId="1AC47FE9" w14:textId="77777777" w:rsidR="005C0CF2" w:rsidRDefault="00000000">
      <w:pPr>
        <w:pStyle w:val="BodyText"/>
        <w:ind w:left="0" w:firstLine="720"/>
        <w:rPr>
          <w:b/>
          <w:bCs/>
        </w:rPr>
      </w:pPr>
      <w:r>
        <w:rPr>
          <w:b/>
          <w:bCs/>
        </w:rPr>
        <w:t xml:space="preserve">4. d - </w:t>
      </w:r>
      <w:proofErr w:type="spellStart"/>
      <w:r>
        <w:t>odabir</w:t>
      </w:r>
      <w:proofErr w:type="spellEnd"/>
      <w:r>
        <w:t xml:space="preserve"> </w:t>
      </w:r>
      <w:proofErr w:type="spellStart"/>
      <w:r>
        <w:t>opcije</w:t>
      </w:r>
      <w:proofErr w:type="spellEnd"/>
      <w:r>
        <w:t xml:space="preserve"> za </w:t>
      </w:r>
      <w:proofErr w:type="spellStart"/>
      <w:r>
        <w:t>brisanje</w:t>
      </w:r>
      <w:proofErr w:type="spellEnd"/>
      <w:r>
        <w:t xml:space="preserve"> view-a</w:t>
      </w:r>
    </w:p>
    <w:p w14:paraId="7F6BDFB0" w14:textId="77777777" w:rsidR="005C0CF2" w:rsidRDefault="005C0CF2">
      <w:pPr>
        <w:pStyle w:val="BodyText"/>
        <w:ind w:left="0"/>
        <w:jc w:val="center"/>
      </w:pPr>
    </w:p>
    <w:p w14:paraId="68715F2B" w14:textId="77777777" w:rsidR="005C0CF2" w:rsidRDefault="00000000">
      <w:pPr>
        <w:pStyle w:val="BodyText"/>
        <w:ind w:left="0"/>
        <w:jc w:val="center"/>
      </w:pPr>
      <w:r>
        <w:rPr>
          <w:noProof/>
        </w:rPr>
        <w:drawing>
          <wp:inline distT="0" distB="0" distL="0" distR="0" wp14:anchorId="14CBD073" wp14:editId="6A0886BE">
            <wp:extent cx="5956300" cy="3188970"/>
            <wp:effectExtent l="0" t="0" r="0" b="0"/>
            <wp:docPr id="36" name="Picture 183367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833674633"/>
                    <pic:cNvPicPr>
                      <a:picLocks noChangeAspect="1" noChangeArrowheads="1"/>
                    </pic:cNvPicPr>
                  </pic:nvPicPr>
                  <pic:blipFill>
                    <a:blip r:embed="rId41"/>
                    <a:srcRect t="19810" b="4987"/>
                    <a:stretch>
                      <a:fillRect/>
                    </a:stretch>
                  </pic:blipFill>
                  <pic:spPr bwMode="auto">
                    <a:xfrm>
                      <a:off x="0" y="0"/>
                      <a:ext cx="5956300" cy="3188970"/>
                    </a:xfrm>
                    <a:prstGeom prst="rect">
                      <a:avLst/>
                    </a:prstGeom>
                  </pic:spPr>
                </pic:pic>
              </a:graphicData>
            </a:graphic>
          </wp:inline>
        </w:drawing>
      </w:r>
    </w:p>
    <w:p w14:paraId="605CD4C1" w14:textId="77777777" w:rsidR="005C0CF2" w:rsidRDefault="00000000">
      <w:pPr>
        <w:pStyle w:val="BodyText"/>
        <w:ind w:left="0"/>
        <w:jc w:val="center"/>
      </w:pPr>
      <w:proofErr w:type="spellStart"/>
      <w:r>
        <w:t>Slika</w:t>
      </w:r>
      <w:proofErr w:type="spellEnd"/>
      <w:r>
        <w:t xml:space="preserve"> 3.3.16. </w:t>
      </w:r>
      <w:proofErr w:type="spellStart"/>
      <w:r>
        <w:t>Potvrda</w:t>
      </w:r>
      <w:proofErr w:type="spellEnd"/>
      <w:r>
        <w:t xml:space="preserve"> </w:t>
      </w:r>
      <w:proofErr w:type="spellStart"/>
      <w:r>
        <w:t>brisanja</w:t>
      </w:r>
      <w:proofErr w:type="spellEnd"/>
      <w:r>
        <w:t xml:space="preserve"> view-a</w:t>
      </w:r>
    </w:p>
    <w:p w14:paraId="645ACBAC" w14:textId="77777777" w:rsidR="005C0CF2" w:rsidRDefault="005C0CF2">
      <w:pPr>
        <w:pStyle w:val="BodyText"/>
        <w:ind w:left="0"/>
        <w:jc w:val="center"/>
      </w:pPr>
    </w:p>
    <w:p w14:paraId="0A448457" w14:textId="77777777" w:rsidR="005C0CF2" w:rsidRDefault="00000000">
      <w:pPr>
        <w:pStyle w:val="BodyText"/>
        <w:numPr>
          <w:ilvl w:val="0"/>
          <w:numId w:val="8"/>
        </w:numPr>
        <w:rPr>
          <w:b/>
          <w:bCs/>
          <w:lang w:val="hr-HR"/>
        </w:rPr>
      </w:pPr>
      <w:proofErr w:type="spellStart"/>
      <w:r>
        <w:rPr>
          <w:b/>
          <w:bCs/>
        </w:rPr>
        <w:lastRenderedPageBreak/>
        <w:t>korak</w:t>
      </w:r>
      <w:proofErr w:type="spellEnd"/>
      <w:r>
        <w:rPr>
          <w:b/>
          <w:bCs/>
        </w:rPr>
        <w:t xml:space="preserve"> - </w:t>
      </w:r>
      <w:proofErr w:type="spellStart"/>
      <w:r>
        <w:t>odabir</w:t>
      </w:r>
      <w:proofErr w:type="spellEnd"/>
      <w:r>
        <w:t xml:space="preserve"> </w:t>
      </w:r>
      <w:proofErr w:type="spellStart"/>
      <w:r>
        <w:t>opcije</w:t>
      </w:r>
      <w:proofErr w:type="spellEnd"/>
      <w:r>
        <w:t xml:space="preserve"> za </w:t>
      </w:r>
      <w:proofErr w:type="spellStart"/>
      <w:r>
        <w:t>prikaz</w:t>
      </w:r>
      <w:proofErr w:type="spellEnd"/>
      <w:r>
        <w:t xml:space="preserve"> </w:t>
      </w:r>
      <w:proofErr w:type="spellStart"/>
      <w:r>
        <w:t>ključeva</w:t>
      </w:r>
      <w:proofErr w:type="spellEnd"/>
      <w:r>
        <w:t xml:space="preserve"> </w:t>
      </w:r>
      <w:proofErr w:type="spellStart"/>
      <w:r>
        <w:t>klik</w:t>
      </w:r>
      <w:proofErr w:type="spellEnd"/>
      <w:r>
        <w:t xml:space="preserve"> </w:t>
      </w:r>
      <w:proofErr w:type="spellStart"/>
      <w:r>
        <w:t>na</w:t>
      </w:r>
      <w:proofErr w:type="spellEnd"/>
      <w:r>
        <w:t xml:space="preserve"> </w:t>
      </w:r>
      <w:proofErr w:type="spellStart"/>
      <w:r>
        <w:t>gumb</w:t>
      </w:r>
      <w:proofErr w:type="spellEnd"/>
      <w:r>
        <w:t xml:space="preserve"> “KLJUČEVI”</w:t>
      </w:r>
    </w:p>
    <w:p w14:paraId="0195C4F1" w14:textId="77777777" w:rsidR="005C0CF2" w:rsidRDefault="00000000">
      <w:pPr>
        <w:pStyle w:val="BodyText"/>
        <w:ind w:left="0" w:firstLine="720"/>
      </w:pPr>
      <w:proofErr w:type="spellStart"/>
      <w:r>
        <w:t>Opcije</w:t>
      </w:r>
      <w:proofErr w:type="spellEnd"/>
      <w:r>
        <w:t xml:space="preserve"> </w:t>
      </w:r>
      <w:proofErr w:type="spellStart"/>
      <w:r>
        <w:t>na</w:t>
      </w:r>
      <w:proofErr w:type="spellEnd"/>
      <w:r>
        <w:t xml:space="preserve"> </w:t>
      </w:r>
      <w:proofErr w:type="spellStart"/>
      <w:r>
        <w:t>ovom</w:t>
      </w:r>
      <w:proofErr w:type="spellEnd"/>
      <w:r>
        <w:t xml:space="preserve"> </w:t>
      </w:r>
      <w:proofErr w:type="spellStart"/>
      <w:r>
        <w:t>prikazu</w:t>
      </w:r>
      <w:proofErr w:type="spellEnd"/>
      <w:r>
        <w:t xml:space="preserve">: </w:t>
      </w:r>
    </w:p>
    <w:p w14:paraId="69B10207" w14:textId="77777777" w:rsidR="005C0CF2" w:rsidRDefault="00000000">
      <w:pPr>
        <w:pStyle w:val="BodyText"/>
        <w:numPr>
          <w:ilvl w:val="0"/>
          <w:numId w:val="6"/>
        </w:numPr>
      </w:pPr>
      <w:proofErr w:type="spellStart"/>
      <w:r>
        <w:t>Povratak</w:t>
      </w:r>
      <w:proofErr w:type="spellEnd"/>
      <w:r>
        <w:t xml:space="preserve"> </w:t>
      </w:r>
      <w:proofErr w:type="spellStart"/>
      <w:r>
        <w:t>na</w:t>
      </w:r>
      <w:proofErr w:type="spellEnd"/>
      <w:r>
        <w:t xml:space="preserve"> </w:t>
      </w:r>
      <w:proofErr w:type="spellStart"/>
      <w:r>
        <w:t>početnu</w:t>
      </w:r>
      <w:proofErr w:type="spellEnd"/>
      <w:r>
        <w:t xml:space="preserve"> </w:t>
      </w:r>
      <w:proofErr w:type="spellStart"/>
      <w:r>
        <w:t>stranicu</w:t>
      </w:r>
      <w:proofErr w:type="spellEnd"/>
    </w:p>
    <w:p w14:paraId="46A7B464" w14:textId="77777777" w:rsidR="005C0CF2" w:rsidRDefault="00000000">
      <w:pPr>
        <w:pStyle w:val="BodyText"/>
        <w:numPr>
          <w:ilvl w:val="0"/>
          <w:numId w:val="6"/>
        </w:numPr>
      </w:pPr>
      <w:proofErr w:type="spellStart"/>
      <w:r>
        <w:t>Pretraživanje</w:t>
      </w:r>
      <w:proofErr w:type="spellEnd"/>
      <w:r>
        <w:t xml:space="preserve"> </w:t>
      </w:r>
      <w:proofErr w:type="spellStart"/>
      <w:r>
        <w:t>ključeva</w:t>
      </w:r>
      <w:proofErr w:type="spellEnd"/>
      <w:r>
        <w:t xml:space="preserve"> (</w:t>
      </w:r>
      <w:proofErr w:type="spellStart"/>
      <w:r>
        <w:t>filtriranje</w:t>
      </w:r>
      <w:proofErr w:type="spellEnd"/>
      <w:r>
        <w:t xml:space="preserve"> </w:t>
      </w:r>
      <w:proofErr w:type="spellStart"/>
      <w:r>
        <w:t>kako</w:t>
      </w:r>
      <w:proofErr w:type="spellEnd"/>
      <w:r>
        <w:t xml:space="preserve"> bi </w:t>
      </w:r>
      <w:proofErr w:type="spellStart"/>
      <w:r>
        <w:t>lakše</w:t>
      </w:r>
      <w:proofErr w:type="spellEnd"/>
      <w:r>
        <w:t xml:space="preserve"> </w:t>
      </w:r>
      <w:proofErr w:type="spellStart"/>
      <w:r>
        <w:t>pronašli</w:t>
      </w:r>
      <w:proofErr w:type="spellEnd"/>
      <w:r>
        <w:t xml:space="preserve"> </w:t>
      </w:r>
      <w:proofErr w:type="spellStart"/>
      <w:r>
        <w:t>traženi</w:t>
      </w:r>
      <w:proofErr w:type="spellEnd"/>
      <w:r>
        <w:t xml:space="preserve"> </w:t>
      </w:r>
      <w:proofErr w:type="spellStart"/>
      <w:r>
        <w:t>ključ</w:t>
      </w:r>
      <w:proofErr w:type="spellEnd"/>
      <w:r>
        <w:t>)</w:t>
      </w:r>
    </w:p>
    <w:p w14:paraId="2AC02A36" w14:textId="77777777" w:rsidR="005C0CF2" w:rsidRDefault="00000000">
      <w:pPr>
        <w:pStyle w:val="BodyText"/>
        <w:numPr>
          <w:ilvl w:val="0"/>
          <w:numId w:val="6"/>
        </w:numPr>
      </w:pPr>
      <w:proofErr w:type="spellStart"/>
      <w:r>
        <w:t>Dodavanje</w:t>
      </w:r>
      <w:proofErr w:type="spellEnd"/>
      <w:r>
        <w:t xml:space="preserve"> </w:t>
      </w:r>
      <w:proofErr w:type="spellStart"/>
      <w:r>
        <w:t>novog</w:t>
      </w:r>
      <w:proofErr w:type="spellEnd"/>
      <w:r>
        <w:t xml:space="preserve"> </w:t>
      </w:r>
      <w:proofErr w:type="spellStart"/>
      <w:r>
        <w:t>ključa</w:t>
      </w:r>
      <w:proofErr w:type="spellEnd"/>
    </w:p>
    <w:p w14:paraId="292010D7" w14:textId="77777777" w:rsidR="005C0CF2" w:rsidRDefault="00000000">
      <w:pPr>
        <w:pStyle w:val="BodyText"/>
        <w:numPr>
          <w:ilvl w:val="0"/>
          <w:numId w:val="6"/>
        </w:numPr>
      </w:pPr>
      <w:proofErr w:type="spellStart"/>
      <w:r>
        <w:t>Uređivanje</w:t>
      </w:r>
      <w:proofErr w:type="spellEnd"/>
      <w:r>
        <w:t xml:space="preserve"> </w:t>
      </w:r>
      <w:proofErr w:type="spellStart"/>
      <w:r>
        <w:t>ključa</w:t>
      </w:r>
      <w:proofErr w:type="spellEnd"/>
    </w:p>
    <w:p w14:paraId="4E32DCEC" w14:textId="77777777" w:rsidR="005C0CF2" w:rsidRDefault="00000000">
      <w:pPr>
        <w:pStyle w:val="BodyText"/>
        <w:numPr>
          <w:ilvl w:val="0"/>
          <w:numId w:val="6"/>
        </w:numPr>
      </w:pPr>
      <w:proofErr w:type="spellStart"/>
      <w:r>
        <w:t>Brisanje</w:t>
      </w:r>
      <w:proofErr w:type="spellEnd"/>
      <w:r>
        <w:t xml:space="preserve"> </w:t>
      </w:r>
      <w:proofErr w:type="spellStart"/>
      <w:r>
        <w:t>ključa</w:t>
      </w:r>
      <w:proofErr w:type="spellEnd"/>
    </w:p>
    <w:p w14:paraId="10523B41" w14:textId="77777777" w:rsidR="005C0CF2" w:rsidRDefault="00000000">
      <w:pPr>
        <w:pStyle w:val="BodyText"/>
        <w:ind w:left="0" w:firstLine="720"/>
        <w:rPr>
          <w:b/>
          <w:bCs/>
          <w:lang w:val="hr-HR"/>
        </w:rPr>
      </w:pPr>
      <w:r>
        <w:rPr>
          <w:b/>
          <w:bCs/>
        </w:rPr>
        <w:t>5. a</w:t>
      </w:r>
      <w:r>
        <w:rPr>
          <w:b/>
          <w:bCs/>
          <w:lang w:val="hr-HR"/>
        </w:rPr>
        <w:t xml:space="preserve"> </w:t>
      </w:r>
      <w:r>
        <w:rPr>
          <w:lang w:val="hr-HR"/>
        </w:rPr>
        <w:t>- dodavanje novog ključa i uređivanje postojećeg ključa</w:t>
      </w:r>
    </w:p>
    <w:p w14:paraId="3DB7E735" w14:textId="77777777" w:rsidR="005C0CF2" w:rsidRDefault="00000000">
      <w:pPr>
        <w:pStyle w:val="BodyText"/>
        <w:ind w:left="0" w:firstLine="720"/>
        <w:rPr>
          <w:lang w:val="hr-HR"/>
        </w:rPr>
      </w:pPr>
      <w:r>
        <w:rPr>
          <w:lang w:val="hr-HR"/>
        </w:rPr>
        <w:t>Primjer dodavanje novog ključa te kasnije uređivanje istog ali tek nakon kreiranja</w:t>
      </w:r>
    </w:p>
    <w:p w14:paraId="532DB7BE" w14:textId="77777777" w:rsidR="005C0CF2" w:rsidRDefault="005C0CF2">
      <w:pPr>
        <w:pStyle w:val="BodyText"/>
        <w:ind w:left="0" w:firstLine="720"/>
        <w:rPr>
          <w:lang w:val="hr-HR"/>
        </w:rPr>
      </w:pPr>
    </w:p>
    <w:p w14:paraId="1BEEC58C" w14:textId="77777777" w:rsidR="005C0CF2" w:rsidRDefault="00000000">
      <w:pPr>
        <w:pStyle w:val="BodyText"/>
        <w:ind w:left="0"/>
        <w:jc w:val="center"/>
      </w:pPr>
      <w:r>
        <w:rPr>
          <w:noProof/>
        </w:rPr>
        <w:drawing>
          <wp:inline distT="0" distB="0" distL="0" distR="0" wp14:anchorId="6426255A" wp14:editId="2673D0FA">
            <wp:extent cx="2870835" cy="2165350"/>
            <wp:effectExtent l="0" t="0" r="0" b="0"/>
            <wp:docPr id="37" name="Picture 69591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95917132"/>
                    <pic:cNvPicPr>
                      <a:picLocks noChangeAspect="1" noChangeArrowheads="1"/>
                    </pic:cNvPicPr>
                  </pic:nvPicPr>
                  <pic:blipFill>
                    <a:blip r:embed="rId42"/>
                    <a:stretch>
                      <a:fillRect/>
                    </a:stretch>
                  </pic:blipFill>
                  <pic:spPr bwMode="auto">
                    <a:xfrm>
                      <a:off x="0" y="0"/>
                      <a:ext cx="2870835" cy="2165350"/>
                    </a:xfrm>
                    <a:prstGeom prst="rect">
                      <a:avLst/>
                    </a:prstGeom>
                  </pic:spPr>
                </pic:pic>
              </a:graphicData>
            </a:graphic>
          </wp:inline>
        </w:drawing>
      </w:r>
      <w:r>
        <w:rPr>
          <w:noProof/>
        </w:rPr>
        <w:drawing>
          <wp:inline distT="0" distB="0" distL="0" distR="0" wp14:anchorId="4424D425" wp14:editId="53EB7AAA">
            <wp:extent cx="2658110" cy="2165350"/>
            <wp:effectExtent l="0" t="0" r="0" b="0"/>
            <wp:docPr id="38" name="Picture 46349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63494714"/>
                    <pic:cNvPicPr>
                      <a:picLocks noChangeAspect="1" noChangeArrowheads="1"/>
                    </pic:cNvPicPr>
                  </pic:nvPicPr>
                  <pic:blipFill>
                    <a:blip r:embed="rId43"/>
                    <a:srcRect l="8736" r="10528" b="5143"/>
                    <a:stretch>
                      <a:fillRect/>
                    </a:stretch>
                  </pic:blipFill>
                  <pic:spPr bwMode="auto">
                    <a:xfrm>
                      <a:off x="0" y="0"/>
                      <a:ext cx="2658110" cy="2165350"/>
                    </a:xfrm>
                    <a:prstGeom prst="rect">
                      <a:avLst/>
                    </a:prstGeom>
                  </pic:spPr>
                </pic:pic>
              </a:graphicData>
            </a:graphic>
          </wp:inline>
        </w:drawing>
      </w:r>
    </w:p>
    <w:p w14:paraId="321D5750" w14:textId="77777777" w:rsidR="005C0CF2" w:rsidRDefault="00000000">
      <w:pPr>
        <w:pStyle w:val="BodyText"/>
        <w:ind w:left="0"/>
        <w:jc w:val="center"/>
      </w:pPr>
      <w:proofErr w:type="spellStart"/>
      <w:r>
        <w:t>Slika</w:t>
      </w:r>
      <w:proofErr w:type="spellEnd"/>
      <w:r>
        <w:t xml:space="preserve"> 3.3.17. </w:t>
      </w:r>
      <w:proofErr w:type="spellStart"/>
      <w:r>
        <w:t>Dodavanje</w:t>
      </w:r>
      <w:proofErr w:type="spellEnd"/>
      <w:r>
        <w:t xml:space="preserve"> </w:t>
      </w:r>
      <w:proofErr w:type="spellStart"/>
      <w:r>
        <w:t>ključa</w:t>
      </w:r>
      <w:proofErr w:type="spellEnd"/>
      <w:r>
        <w:tab/>
      </w:r>
      <w:r>
        <w:tab/>
      </w:r>
      <w:r>
        <w:tab/>
      </w:r>
      <w:proofErr w:type="spellStart"/>
      <w:r>
        <w:t>Slika</w:t>
      </w:r>
      <w:proofErr w:type="spellEnd"/>
      <w:r>
        <w:t xml:space="preserve"> 3.3.18. </w:t>
      </w:r>
      <w:proofErr w:type="spellStart"/>
      <w:r>
        <w:t>Uređivanje</w:t>
      </w:r>
      <w:proofErr w:type="spellEnd"/>
      <w:r>
        <w:t xml:space="preserve"> </w:t>
      </w:r>
      <w:proofErr w:type="spellStart"/>
      <w:r>
        <w:t>ključa</w:t>
      </w:r>
      <w:proofErr w:type="spellEnd"/>
    </w:p>
    <w:p w14:paraId="2AAB6E88" w14:textId="77777777" w:rsidR="005C0CF2" w:rsidRDefault="005C0CF2">
      <w:pPr>
        <w:pStyle w:val="BodyText"/>
        <w:ind w:left="0"/>
        <w:jc w:val="center"/>
      </w:pPr>
    </w:p>
    <w:p w14:paraId="0DBC226A" w14:textId="77777777" w:rsidR="005C0CF2" w:rsidRDefault="005C0CF2">
      <w:pPr>
        <w:pStyle w:val="BodyText"/>
        <w:ind w:left="0"/>
      </w:pPr>
    </w:p>
    <w:p w14:paraId="0580E92B" w14:textId="77777777" w:rsidR="005C0CF2" w:rsidRDefault="00000000">
      <w:pPr>
        <w:pStyle w:val="BodyText"/>
        <w:ind w:left="0"/>
        <w:jc w:val="center"/>
      </w:pPr>
      <w:r>
        <w:rPr>
          <w:noProof/>
        </w:rPr>
        <mc:AlternateContent>
          <mc:Choice Requires="wps">
            <w:drawing>
              <wp:inline distT="0" distB="0" distL="0" distR="0" wp14:anchorId="0BCDA2D4" wp14:editId="6AEC5509">
                <wp:extent cx="5880735" cy="2217420"/>
                <wp:effectExtent l="114300" t="114300" r="100965" b="125730"/>
                <wp:docPr id="39" name="Picture 119455921"/>
                <wp:cNvGraphicFramePr/>
                <a:graphic xmlns:a="http://schemas.openxmlformats.org/drawingml/2006/main">
                  <a:graphicData uri="http://schemas.openxmlformats.org/drawingml/2006/picture">
                    <pic:pic xmlns:pic="http://schemas.openxmlformats.org/drawingml/2006/picture">
                      <pic:nvPicPr>
                        <pic:cNvPr id="0" name="Picture 119455921"/>
                        <pic:cNvPicPr/>
                      </pic:nvPicPr>
                      <pic:blipFill>
                        <a:blip r:embed="rId44"/>
                        <a:stretch/>
                      </pic:blipFill>
                      <pic:spPr>
                        <a:xfrm>
                          <a:off x="0" y="0"/>
                          <a:ext cx="5880600" cy="2217600"/>
                        </a:xfrm>
                        <a:prstGeom prst="rect">
                          <a:avLst/>
                        </a:prstGeom>
                        <a:ln w="88900" cap="sq">
                          <a:solidFill>
                            <a:srgbClr val="FFFFFF"/>
                          </a:solidFill>
                          <a:miter/>
                        </a:ln>
                        <a:effectLst>
                          <a:outerShdw blurRad="55080" dist="1764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19455921" stroked="t" o:allowincell="f" style="position:absolute;margin-left:0pt;margin-top:-193.55pt;width:463pt;height:174.55pt;mso-wrap-style:none;v-text-anchor:middle;mso-position-vertical:top" wp14:anchorId="73B9DAEA" type="_x0000_t75">
                <v:imagedata r:id="rId49" o:detectmouseclick="t"/>
                <v:stroke color="white" weight="88920" joinstyle="miter" endcap="square"/>
                <v:shadow on="t" obscured="f" color="black"/>
                <w10:wrap type="square"/>
              </v:shape>
            </w:pict>
          </mc:Fallback>
        </mc:AlternateContent>
      </w:r>
    </w:p>
    <w:p w14:paraId="3D7DD3FD" w14:textId="77777777" w:rsidR="005C0CF2" w:rsidRDefault="00000000">
      <w:pPr>
        <w:pStyle w:val="BodyText"/>
        <w:ind w:left="0"/>
        <w:jc w:val="center"/>
      </w:pPr>
      <w:proofErr w:type="spellStart"/>
      <w:r>
        <w:t>Slika</w:t>
      </w:r>
      <w:proofErr w:type="spellEnd"/>
      <w:r>
        <w:t xml:space="preserve"> 3.3.19. </w:t>
      </w:r>
      <w:proofErr w:type="spellStart"/>
      <w:r>
        <w:t>Prikaz</w:t>
      </w:r>
      <w:proofErr w:type="spellEnd"/>
      <w:r>
        <w:t xml:space="preserve"> </w:t>
      </w:r>
      <w:proofErr w:type="spellStart"/>
      <w:r>
        <w:t>novog</w:t>
      </w:r>
      <w:proofErr w:type="spellEnd"/>
      <w:r>
        <w:t xml:space="preserve"> </w:t>
      </w:r>
      <w:proofErr w:type="spellStart"/>
      <w:r>
        <w:t>ključa</w:t>
      </w:r>
      <w:proofErr w:type="spellEnd"/>
      <w:r>
        <w:t xml:space="preserve"> u </w:t>
      </w:r>
      <w:proofErr w:type="spellStart"/>
      <w:r>
        <w:t>tablici</w:t>
      </w:r>
      <w:proofErr w:type="spellEnd"/>
    </w:p>
    <w:p w14:paraId="1F3A61AF" w14:textId="77777777" w:rsidR="005C0CF2" w:rsidRDefault="005C0CF2">
      <w:pPr>
        <w:pStyle w:val="BodyText"/>
        <w:ind w:left="0"/>
      </w:pPr>
    </w:p>
    <w:p w14:paraId="1DC24913" w14:textId="77777777" w:rsidR="005C0CF2" w:rsidRDefault="00000000">
      <w:pPr>
        <w:pStyle w:val="BodyText"/>
        <w:ind w:left="0" w:firstLine="720"/>
      </w:pPr>
      <w:r>
        <w:rPr>
          <w:b/>
          <w:bCs/>
        </w:rPr>
        <w:lastRenderedPageBreak/>
        <w:t>5. b</w:t>
      </w:r>
      <w:r>
        <w:t xml:space="preserve"> - </w:t>
      </w:r>
      <w:proofErr w:type="spellStart"/>
      <w:r>
        <w:t>brisanje</w:t>
      </w:r>
      <w:proofErr w:type="spellEnd"/>
      <w:r>
        <w:t xml:space="preserve"> </w:t>
      </w:r>
      <w:proofErr w:type="spellStart"/>
      <w:r>
        <w:t>odabranog</w:t>
      </w:r>
      <w:proofErr w:type="spellEnd"/>
      <w:r>
        <w:t xml:space="preserve"> </w:t>
      </w:r>
      <w:proofErr w:type="spellStart"/>
      <w:r>
        <w:t>ključa</w:t>
      </w:r>
      <w:proofErr w:type="spellEnd"/>
    </w:p>
    <w:p w14:paraId="417A10DB" w14:textId="77777777" w:rsidR="005C0CF2" w:rsidRDefault="00000000">
      <w:pPr>
        <w:pStyle w:val="BodyText"/>
        <w:ind w:left="0"/>
        <w:jc w:val="center"/>
      </w:pPr>
      <w:r>
        <w:rPr>
          <w:noProof/>
        </w:rPr>
        <w:drawing>
          <wp:inline distT="0" distB="0" distL="0" distR="0" wp14:anchorId="0787390D" wp14:editId="69A46815">
            <wp:extent cx="5228590" cy="3278505"/>
            <wp:effectExtent l="0" t="0" r="0" b="0"/>
            <wp:docPr id="40" name="Picture 95735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57351634"/>
                    <pic:cNvPicPr>
                      <a:picLocks noChangeAspect="1" noChangeArrowheads="1"/>
                    </pic:cNvPicPr>
                  </pic:nvPicPr>
                  <pic:blipFill>
                    <a:blip r:embed="rId50"/>
                    <a:stretch>
                      <a:fillRect/>
                    </a:stretch>
                  </pic:blipFill>
                  <pic:spPr bwMode="auto">
                    <a:xfrm>
                      <a:off x="0" y="0"/>
                      <a:ext cx="5228590" cy="3278505"/>
                    </a:xfrm>
                    <a:prstGeom prst="rect">
                      <a:avLst/>
                    </a:prstGeom>
                  </pic:spPr>
                </pic:pic>
              </a:graphicData>
            </a:graphic>
          </wp:inline>
        </w:drawing>
      </w:r>
    </w:p>
    <w:p w14:paraId="02E568D2" w14:textId="77777777" w:rsidR="005C0CF2" w:rsidRDefault="00000000">
      <w:pPr>
        <w:pStyle w:val="BodyText"/>
        <w:ind w:left="0"/>
        <w:jc w:val="center"/>
      </w:pPr>
      <w:proofErr w:type="spellStart"/>
      <w:r>
        <w:t>Slika</w:t>
      </w:r>
      <w:proofErr w:type="spellEnd"/>
      <w:r>
        <w:t xml:space="preserve"> 3.3.20. </w:t>
      </w:r>
      <w:proofErr w:type="spellStart"/>
      <w:r>
        <w:t>Potvrda</w:t>
      </w:r>
      <w:proofErr w:type="spellEnd"/>
      <w:r>
        <w:t xml:space="preserve"> za </w:t>
      </w:r>
      <w:proofErr w:type="spellStart"/>
      <w:r>
        <w:t>brisanje</w:t>
      </w:r>
      <w:proofErr w:type="spellEnd"/>
      <w:r>
        <w:t xml:space="preserve"> </w:t>
      </w:r>
      <w:proofErr w:type="spellStart"/>
      <w:r>
        <w:t>ključa</w:t>
      </w:r>
      <w:proofErr w:type="spellEnd"/>
    </w:p>
    <w:p w14:paraId="35F2E9CD" w14:textId="537F1EBE" w:rsidR="005C0CF2" w:rsidRDefault="00000000">
      <w:pPr>
        <w:pStyle w:val="BodyText"/>
        <w:jc w:val="both"/>
      </w:pPr>
      <w:r>
        <w:t xml:space="preserve">- </w:t>
      </w:r>
      <w:proofErr w:type="spellStart"/>
      <w:r>
        <w:t>unosom</w:t>
      </w:r>
      <w:proofErr w:type="spellEnd"/>
      <w:r>
        <w:t xml:space="preserve"> “OBRIŠI KLJUČ” </w:t>
      </w:r>
      <w:proofErr w:type="spellStart"/>
      <w:r>
        <w:t>dobije</w:t>
      </w:r>
      <w:proofErr w:type="spellEnd"/>
      <w:r>
        <w:t xml:space="preserve"> se </w:t>
      </w:r>
      <w:proofErr w:type="spellStart"/>
      <w:r>
        <w:t>poruka</w:t>
      </w:r>
      <w:proofErr w:type="spellEnd"/>
      <w:r>
        <w:t xml:space="preserve"> </w:t>
      </w:r>
      <w:proofErr w:type="spellStart"/>
      <w:r>
        <w:t>sa</w:t>
      </w:r>
      <w:proofErr w:type="spellEnd"/>
      <w:r>
        <w:t xml:space="preserve"> </w:t>
      </w:r>
      <w:proofErr w:type="spellStart"/>
      <w:r>
        <w:t>servera</w:t>
      </w:r>
      <w:proofErr w:type="spellEnd"/>
      <w:r>
        <w:t xml:space="preserve"> </w:t>
      </w:r>
      <w:proofErr w:type="spellStart"/>
      <w:r>
        <w:t>odnosno</w:t>
      </w:r>
      <w:proofErr w:type="spellEnd"/>
      <w:r>
        <w:t xml:space="preserve"> “toast message”. Ove </w:t>
      </w:r>
      <w:proofErr w:type="spellStart"/>
      <w:r>
        <w:t>poruke</w:t>
      </w:r>
      <w:proofErr w:type="spellEnd"/>
      <w:r>
        <w:t xml:space="preserve"> se </w:t>
      </w:r>
      <w:proofErr w:type="spellStart"/>
      <w:r>
        <w:t>pojavljuju</w:t>
      </w:r>
      <w:proofErr w:type="spellEnd"/>
      <w:r>
        <w:t xml:space="preserve"> </w:t>
      </w:r>
      <w:proofErr w:type="spellStart"/>
      <w:r>
        <w:t>svugdje</w:t>
      </w:r>
      <w:proofErr w:type="spellEnd"/>
      <w:r>
        <w:t xml:space="preserve"> </w:t>
      </w:r>
      <w:proofErr w:type="spellStart"/>
      <w:r>
        <w:t>prilikom</w:t>
      </w:r>
      <w:proofErr w:type="spellEnd"/>
      <w:r>
        <w:t xml:space="preserve"> CRUD (</w:t>
      </w:r>
      <w:proofErr w:type="spellStart"/>
      <w:r>
        <w:t>eng</w:t>
      </w:r>
      <w:proofErr w:type="spellEnd"/>
      <w:r>
        <w:t xml:space="preserve"> create, read, update </w:t>
      </w:r>
      <w:proofErr w:type="spellStart"/>
      <w:r>
        <w:t>i</w:t>
      </w:r>
      <w:proofErr w:type="spellEnd"/>
      <w:r>
        <w:t xml:space="preserve"> delete) </w:t>
      </w:r>
      <w:proofErr w:type="spellStart"/>
      <w:r>
        <w:t>akcija</w:t>
      </w:r>
      <w:proofErr w:type="spellEnd"/>
      <w:r>
        <w:t xml:space="preserve"> za scene, </w:t>
      </w:r>
      <w:proofErr w:type="spellStart"/>
      <w:r>
        <w:t>ključeve</w:t>
      </w:r>
      <w:proofErr w:type="spellEnd"/>
      <w:r>
        <w:t xml:space="preserve"> i view-</w:t>
      </w:r>
      <w:proofErr w:type="spellStart"/>
      <w:r w:rsidR="000748F5">
        <w:t>ov</w:t>
      </w:r>
      <w:r>
        <w:t>e</w:t>
      </w:r>
      <w:proofErr w:type="spellEnd"/>
      <w:r>
        <w:t xml:space="preserve">. Time se </w:t>
      </w:r>
      <w:proofErr w:type="spellStart"/>
      <w:r>
        <w:t>postiže</w:t>
      </w:r>
      <w:proofErr w:type="spellEnd"/>
      <w:r>
        <w:t xml:space="preserve"> </w:t>
      </w:r>
      <w:proofErr w:type="spellStart"/>
      <w:r>
        <w:t>bolja</w:t>
      </w:r>
      <w:proofErr w:type="spellEnd"/>
      <w:r>
        <w:t xml:space="preserve"> </w:t>
      </w:r>
      <w:proofErr w:type="spellStart"/>
      <w:r>
        <w:t>interakcija</w:t>
      </w:r>
      <w:proofErr w:type="spellEnd"/>
      <w:r>
        <w:t xml:space="preserve"> </w:t>
      </w:r>
      <w:proofErr w:type="spellStart"/>
      <w:r>
        <w:t>korisnika</w:t>
      </w:r>
      <w:proofErr w:type="spellEnd"/>
      <w:r>
        <w:t xml:space="preserve"> </w:t>
      </w:r>
      <w:proofErr w:type="spellStart"/>
      <w:r>
        <w:t>i</w:t>
      </w:r>
      <w:proofErr w:type="spellEnd"/>
      <w:r>
        <w:t xml:space="preserve"> </w:t>
      </w:r>
      <w:proofErr w:type="spellStart"/>
      <w:r>
        <w:t>servera</w:t>
      </w:r>
      <w:proofErr w:type="spellEnd"/>
      <w:r>
        <w:t xml:space="preserve"> u </w:t>
      </w:r>
      <w:proofErr w:type="spellStart"/>
      <w:r>
        <w:t>prilikom</w:t>
      </w:r>
      <w:proofErr w:type="spellEnd"/>
      <w:r>
        <w:t xml:space="preserve"> </w:t>
      </w:r>
      <w:proofErr w:type="spellStart"/>
      <w:r>
        <w:t>korištenja</w:t>
      </w:r>
      <w:proofErr w:type="spellEnd"/>
      <w:r>
        <w:t xml:space="preserve"> web </w:t>
      </w:r>
      <w:proofErr w:type="spellStart"/>
      <w:r>
        <w:t>aplikacije</w:t>
      </w:r>
      <w:proofErr w:type="spellEnd"/>
      <w:r>
        <w:t>.</w:t>
      </w:r>
    </w:p>
    <w:p w14:paraId="43002914" w14:textId="77777777" w:rsidR="005C0CF2" w:rsidRDefault="005C0CF2">
      <w:pPr>
        <w:pStyle w:val="BodyText"/>
        <w:jc w:val="both"/>
      </w:pPr>
    </w:p>
    <w:p w14:paraId="7834B94E" w14:textId="77777777" w:rsidR="005C0CF2" w:rsidRDefault="00000000">
      <w:pPr>
        <w:pStyle w:val="BodyText"/>
        <w:ind w:left="0" w:firstLine="720"/>
      </w:pPr>
      <w:r>
        <w:t xml:space="preserve">- </w:t>
      </w:r>
      <w:proofErr w:type="spellStart"/>
      <w:r>
        <w:t>još</w:t>
      </w:r>
      <w:proofErr w:type="spellEnd"/>
      <w:r>
        <w:t xml:space="preserve"> </w:t>
      </w:r>
      <w:proofErr w:type="spellStart"/>
      <w:r>
        <w:t>neki</w:t>
      </w:r>
      <w:proofErr w:type="spellEnd"/>
      <w:r>
        <w:t xml:space="preserve"> </w:t>
      </w:r>
      <w:proofErr w:type="spellStart"/>
      <w:r>
        <w:t>primjeri</w:t>
      </w:r>
      <w:proofErr w:type="spellEnd"/>
      <w:r>
        <w:t xml:space="preserve"> </w:t>
      </w:r>
      <w:proofErr w:type="spellStart"/>
      <w:r>
        <w:t>uspješnih</w:t>
      </w:r>
      <w:proofErr w:type="spellEnd"/>
      <w:r>
        <w:t xml:space="preserve"> </w:t>
      </w:r>
      <w:proofErr w:type="spellStart"/>
      <w:r>
        <w:t>akcija</w:t>
      </w:r>
      <w:proofErr w:type="spellEnd"/>
      <w:r>
        <w:t xml:space="preserve"> </w:t>
      </w:r>
      <w:proofErr w:type="spellStart"/>
      <w:r>
        <w:t>te</w:t>
      </w:r>
      <w:proofErr w:type="spellEnd"/>
      <w:r>
        <w:t xml:space="preserve"> </w:t>
      </w:r>
      <w:proofErr w:type="spellStart"/>
      <w:r>
        <w:t>prikaz</w:t>
      </w:r>
      <w:proofErr w:type="spellEnd"/>
      <w:r>
        <w:t xml:space="preserve"> </w:t>
      </w:r>
      <w:proofErr w:type="spellStart"/>
      <w:r>
        <w:t>poruka</w:t>
      </w:r>
      <w:proofErr w:type="spellEnd"/>
      <w:r>
        <w:t xml:space="preserve"> </w:t>
      </w:r>
      <w:proofErr w:type="spellStart"/>
      <w:r>
        <w:t>sa</w:t>
      </w:r>
      <w:proofErr w:type="spellEnd"/>
      <w:r>
        <w:t xml:space="preserve"> </w:t>
      </w:r>
      <w:proofErr w:type="spellStart"/>
      <w:r>
        <w:t>servera</w:t>
      </w:r>
      <w:proofErr w:type="spellEnd"/>
    </w:p>
    <w:p w14:paraId="19B5EBC3" w14:textId="77777777" w:rsidR="005C0CF2" w:rsidRDefault="00000000">
      <w:pPr>
        <w:pStyle w:val="BodyText"/>
        <w:ind w:left="0"/>
        <w:jc w:val="center"/>
      </w:pPr>
      <w:r>
        <w:rPr>
          <w:noProof/>
        </w:rPr>
        <w:drawing>
          <wp:inline distT="0" distB="0" distL="0" distR="0" wp14:anchorId="6339EEF4" wp14:editId="4090F41C">
            <wp:extent cx="4137660" cy="1092200"/>
            <wp:effectExtent l="0" t="0" r="0" b="0"/>
            <wp:docPr id="41" name="Picture 161994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619940141"/>
                    <pic:cNvPicPr>
                      <a:picLocks noChangeAspect="1" noChangeArrowheads="1"/>
                    </pic:cNvPicPr>
                  </pic:nvPicPr>
                  <pic:blipFill>
                    <a:blip r:embed="rId51"/>
                    <a:srcRect l="9476" t="26496"/>
                    <a:stretch>
                      <a:fillRect/>
                    </a:stretch>
                  </pic:blipFill>
                  <pic:spPr bwMode="auto">
                    <a:xfrm>
                      <a:off x="0" y="0"/>
                      <a:ext cx="4137660" cy="1092200"/>
                    </a:xfrm>
                    <a:prstGeom prst="rect">
                      <a:avLst/>
                    </a:prstGeom>
                  </pic:spPr>
                </pic:pic>
              </a:graphicData>
            </a:graphic>
          </wp:inline>
        </w:drawing>
      </w:r>
    </w:p>
    <w:p w14:paraId="73224638" w14:textId="77777777" w:rsidR="005C0CF2" w:rsidRDefault="00000000">
      <w:pPr>
        <w:pStyle w:val="BodyText"/>
        <w:ind w:left="0"/>
        <w:jc w:val="center"/>
      </w:pPr>
      <w:proofErr w:type="spellStart"/>
      <w:r>
        <w:t>Slika</w:t>
      </w:r>
      <w:proofErr w:type="spellEnd"/>
      <w:r>
        <w:t xml:space="preserve"> 3.3.21. </w:t>
      </w:r>
      <w:proofErr w:type="spellStart"/>
      <w:r>
        <w:t>Potvrda</w:t>
      </w:r>
      <w:proofErr w:type="spellEnd"/>
      <w:r>
        <w:t xml:space="preserve"> o </w:t>
      </w:r>
      <w:proofErr w:type="spellStart"/>
      <w:r>
        <w:t>brisanju</w:t>
      </w:r>
      <w:proofErr w:type="spellEnd"/>
      <w:r>
        <w:t xml:space="preserve"> </w:t>
      </w:r>
      <w:proofErr w:type="spellStart"/>
      <w:r>
        <w:t>ključa</w:t>
      </w:r>
      <w:proofErr w:type="spellEnd"/>
    </w:p>
    <w:p w14:paraId="04ECBCE5" w14:textId="77777777" w:rsidR="005C0CF2" w:rsidRDefault="00000000">
      <w:pPr>
        <w:pStyle w:val="BodyText"/>
        <w:ind w:left="0"/>
        <w:jc w:val="center"/>
      </w:pPr>
      <w:r>
        <w:rPr>
          <w:noProof/>
        </w:rPr>
        <w:drawing>
          <wp:inline distT="0" distB="0" distL="0" distR="0" wp14:anchorId="13F1BE7A" wp14:editId="3C24FBCD">
            <wp:extent cx="4124960" cy="1238250"/>
            <wp:effectExtent l="0" t="0" r="0" b="0"/>
            <wp:docPr id="42" name="Picture 861839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61839415"/>
                    <pic:cNvPicPr>
                      <a:picLocks noChangeAspect="1" noChangeArrowheads="1"/>
                    </pic:cNvPicPr>
                  </pic:nvPicPr>
                  <pic:blipFill>
                    <a:blip r:embed="rId52"/>
                    <a:stretch>
                      <a:fillRect/>
                    </a:stretch>
                  </pic:blipFill>
                  <pic:spPr bwMode="auto">
                    <a:xfrm>
                      <a:off x="0" y="0"/>
                      <a:ext cx="4124960" cy="1238250"/>
                    </a:xfrm>
                    <a:prstGeom prst="rect">
                      <a:avLst/>
                    </a:prstGeom>
                  </pic:spPr>
                </pic:pic>
              </a:graphicData>
            </a:graphic>
          </wp:inline>
        </w:drawing>
      </w:r>
    </w:p>
    <w:p w14:paraId="09175C0F" w14:textId="77777777" w:rsidR="005C0CF2" w:rsidRDefault="00000000">
      <w:pPr>
        <w:pStyle w:val="BodyText"/>
        <w:ind w:left="0"/>
        <w:jc w:val="center"/>
      </w:pPr>
      <w:proofErr w:type="spellStart"/>
      <w:r>
        <w:t>Slika</w:t>
      </w:r>
      <w:proofErr w:type="spellEnd"/>
      <w:r>
        <w:t xml:space="preserve"> 3.3.22. </w:t>
      </w:r>
      <w:proofErr w:type="spellStart"/>
      <w:r>
        <w:t>Potvrda</w:t>
      </w:r>
      <w:proofErr w:type="spellEnd"/>
      <w:r>
        <w:t xml:space="preserve"> o </w:t>
      </w:r>
      <w:proofErr w:type="spellStart"/>
      <w:r>
        <w:t>uređivanju</w:t>
      </w:r>
      <w:proofErr w:type="spellEnd"/>
      <w:r>
        <w:t xml:space="preserve"> scene</w:t>
      </w:r>
    </w:p>
    <w:p w14:paraId="60336E22" w14:textId="77777777" w:rsidR="005C0CF2" w:rsidRDefault="005C0CF2">
      <w:pPr>
        <w:pStyle w:val="BodyText"/>
        <w:ind w:left="0"/>
        <w:jc w:val="center"/>
      </w:pPr>
    </w:p>
    <w:p w14:paraId="30150185" w14:textId="77777777" w:rsidR="005C0CF2" w:rsidRDefault="005C0CF2">
      <w:pPr>
        <w:pStyle w:val="BodyText"/>
        <w:ind w:left="0"/>
        <w:jc w:val="center"/>
      </w:pPr>
    </w:p>
    <w:p w14:paraId="30E805C3" w14:textId="77777777" w:rsidR="005C0CF2" w:rsidRDefault="00000000">
      <w:pPr>
        <w:pStyle w:val="BodyText"/>
        <w:ind w:left="0" w:firstLine="720"/>
      </w:pPr>
      <w:r>
        <w:lastRenderedPageBreak/>
        <w:t xml:space="preserve">- </w:t>
      </w:r>
      <w:proofErr w:type="spellStart"/>
      <w:r>
        <w:t>primjer</w:t>
      </w:r>
      <w:proofErr w:type="spellEnd"/>
      <w:r>
        <w:t xml:space="preserve"> </w:t>
      </w:r>
      <w:proofErr w:type="spellStart"/>
      <w:r>
        <w:t>neuspjele</w:t>
      </w:r>
      <w:proofErr w:type="spellEnd"/>
      <w:r>
        <w:t xml:space="preserve"> </w:t>
      </w:r>
      <w:proofErr w:type="spellStart"/>
      <w:r>
        <w:t>akcije</w:t>
      </w:r>
      <w:proofErr w:type="spellEnd"/>
      <w:r>
        <w:t xml:space="preserve"> </w:t>
      </w:r>
      <w:proofErr w:type="spellStart"/>
      <w:r>
        <w:t>te</w:t>
      </w:r>
      <w:proofErr w:type="spellEnd"/>
      <w:r>
        <w:t xml:space="preserve"> </w:t>
      </w:r>
      <w:proofErr w:type="spellStart"/>
      <w:r>
        <w:t>prikaz</w:t>
      </w:r>
      <w:proofErr w:type="spellEnd"/>
      <w:r>
        <w:t xml:space="preserve"> </w:t>
      </w:r>
      <w:proofErr w:type="spellStart"/>
      <w:r>
        <w:t>poruke</w:t>
      </w:r>
      <w:proofErr w:type="spellEnd"/>
    </w:p>
    <w:p w14:paraId="5031D764" w14:textId="77777777" w:rsidR="005C0CF2" w:rsidRDefault="00000000">
      <w:pPr>
        <w:pStyle w:val="BodyText"/>
        <w:ind w:left="0"/>
        <w:jc w:val="center"/>
      </w:pPr>
      <w:r>
        <w:rPr>
          <w:noProof/>
        </w:rPr>
        <w:drawing>
          <wp:inline distT="0" distB="0" distL="0" distR="0" wp14:anchorId="71DCCB20" wp14:editId="3E697ACB">
            <wp:extent cx="4107815" cy="1232535"/>
            <wp:effectExtent l="0" t="0" r="0" b="0"/>
            <wp:docPr id="43" name="Picture 188047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80475120"/>
                    <pic:cNvPicPr>
                      <a:picLocks noChangeAspect="1" noChangeArrowheads="1"/>
                    </pic:cNvPicPr>
                  </pic:nvPicPr>
                  <pic:blipFill>
                    <a:blip r:embed="rId53"/>
                    <a:stretch>
                      <a:fillRect/>
                    </a:stretch>
                  </pic:blipFill>
                  <pic:spPr bwMode="auto">
                    <a:xfrm>
                      <a:off x="0" y="0"/>
                      <a:ext cx="4107815" cy="1232535"/>
                    </a:xfrm>
                    <a:prstGeom prst="rect">
                      <a:avLst/>
                    </a:prstGeom>
                  </pic:spPr>
                </pic:pic>
              </a:graphicData>
            </a:graphic>
          </wp:inline>
        </w:drawing>
      </w:r>
    </w:p>
    <w:p w14:paraId="2320F118" w14:textId="77777777" w:rsidR="005C0CF2" w:rsidRDefault="00000000">
      <w:pPr>
        <w:pStyle w:val="BodyText"/>
        <w:ind w:left="0"/>
        <w:jc w:val="center"/>
      </w:pPr>
      <w:proofErr w:type="spellStart"/>
      <w:r>
        <w:t>Slika</w:t>
      </w:r>
      <w:proofErr w:type="spellEnd"/>
      <w:r>
        <w:t xml:space="preserve"> 3.3.23. </w:t>
      </w:r>
      <w:proofErr w:type="spellStart"/>
      <w:r>
        <w:t>Poruka</w:t>
      </w:r>
      <w:proofErr w:type="spellEnd"/>
      <w:r>
        <w:t xml:space="preserve"> o </w:t>
      </w:r>
      <w:proofErr w:type="spellStart"/>
      <w:r>
        <w:t>grešci</w:t>
      </w:r>
      <w:proofErr w:type="spellEnd"/>
      <w:r>
        <w:t xml:space="preserve"> </w:t>
      </w:r>
      <w:proofErr w:type="spellStart"/>
      <w:r>
        <w:t>pri</w:t>
      </w:r>
      <w:proofErr w:type="spellEnd"/>
      <w:r>
        <w:t xml:space="preserve"> </w:t>
      </w:r>
      <w:proofErr w:type="spellStart"/>
      <w:r>
        <w:t>dodavanju</w:t>
      </w:r>
      <w:proofErr w:type="spellEnd"/>
      <w:r>
        <w:t xml:space="preserve"> </w:t>
      </w:r>
      <w:proofErr w:type="spellStart"/>
      <w:r>
        <w:t>novog</w:t>
      </w:r>
      <w:proofErr w:type="spellEnd"/>
      <w:r>
        <w:t xml:space="preserve"> </w:t>
      </w:r>
      <w:proofErr w:type="spellStart"/>
      <w:r>
        <w:t>ključa</w:t>
      </w:r>
      <w:proofErr w:type="spellEnd"/>
    </w:p>
    <w:p w14:paraId="41CDF06C" w14:textId="77777777" w:rsidR="005C0CF2" w:rsidRDefault="005C0CF2">
      <w:pPr>
        <w:pStyle w:val="BodyText"/>
        <w:ind w:left="0"/>
        <w:jc w:val="center"/>
      </w:pPr>
    </w:p>
    <w:p w14:paraId="148D3CBF" w14:textId="77777777" w:rsidR="005C0CF2" w:rsidRDefault="00000000">
      <w:pPr>
        <w:pStyle w:val="BodyText"/>
        <w:ind w:left="0" w:firstLine="720"/>
      </w:pPr>
      <w:r>
        <w:t xml:space="preserve">- </w:t>
      </w:r>
      <w:proofErr w:type="spellStart"/>
      <w:r>
        <w:t>prikaz</w:t>
      </w:r>
      <w:proofErr w:type="spellEnd"/>
      <w:r>
        <w:t xml:space="preserve"> </w:t>
      </w:r>
      <w:proofErr w:type="spellStart"/>
      <w:r>
        <w:t>poruke</w:t>
      </w:r>
      <w:proofErr w:type="spellEnd"/>
      <w:r>
        <w:t xml:space="preserve"> </w:t>
      </w:r>
      <w:proofErr w:type="spellStart"/>
      <w:r>
        <w:t>upozorenja</w:t>
      </w:r>
      <w:proofErr w:type="spellEnd"/>
    </w:p>
    <w:p w14:paraId="0960393E" w14:textId="77777777" w:rsidR="005C0CF2" w:rsidRDefault="00000000">
      <w:pPr>
        <w:pStyle w:val="BodyText"/>
        <w:ind w:left="0"/>
        <w:jc w:val="center"/>
      </w:pPr>
      <w:r>
        <w:rPr>
          <w:noProof/>
        </w:rPr>
        <w:drawing>
          <wp:inline distT="0" distB="0" distL="0" distR="0" wp14:anchorId="6F989470" wp14:editId="4B836C98">
            <wp:extent cx="4162425" cy="1270635"/>
            <wp:effectExtent l="0" t="0" r="0" b="0"/>
            <wp:docPr id="44" name="Picture 31994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19943849"/>
                    <pic:cNvPicPr>
                      <a:picLocks noChangeAspect="1" noChangeArrowheads="1"/>
                    </pic:cNvPicPr>
                  </pic:nvPicPr>
                  <pic:blipFill>
                    <a:blip r:embed="rId54"/>
                    <a:srcRect l="6607" t="25094"/>
                    <a:stretch>
                      <a:fillRect/>
                    </a:stretch>
                  </pic:blipFill>
                  <pic:spPr bwMode="auto">
                    <a:xfrm>
                      <a:off x="0" y="0"/>
                      <a:ext cx="4162425" cy="1270635"/>
                    </a:xfrm>
                    <a:prstGeom prst="rect">
                      <a:avLst/>
                    </a:prstGeom>
                  </pic:spPr>
                </pic:pic>
              </a:graphicData>
            </a:graphic>
          </wp:inline>
        </w:drawing>
      </w:r>
    </w:p>
    <w:p w14:paraId="4B80A86F" w14:textId="77777777" w:rsidR="005C0CF2" w:rsidRDefault="00000000">
      <w:pPr>
        <w:pStyle w:val="BodyText"/>
        <w:ind w:left="0"/>
        <w:jc w:val="center"/>
      </w:pPr>
      <w:proofErr w:type="spellStart"/>
      <w:r>
        <w:t>Slika</w:t>
      </w:r>
      <w:proofErr w:type="spellEnd"/>
      <w:r>
        <w:t xml:space="preserve"> 3.3.24. </w:t>
      </w:r>
      <w:proofErr w:type="spellStart"/>
      <w:r>
        <w:t>Poruka</w:t>
      </w:r>
      <w:proofErr w:type="spellEnd"/>
      <w:r>
        <w:t xml:space="preserve"> </w:t>
      </w:r>
      <w:proofErr w:type="spellStart"/>
      <w:r>
        <w:t>upozorenja</w:t>
      </w:r>
      <w:proofErr w:type="spellEnd"/>
    </w:p>
    <w:p w14:paraId="21CA8AE9" w14:textId="77777777" w:rsidR="005C0CF2" w:rsidRDefault="005C0CF2">
      <w:pPr>
        <w:pStyle w:val="BodyText"/>
        <w:ind w:left="0"/>
      </w:pPr>
    </w:p>
    <w:p w14:paraId="723FC54A" w14:textId="1D4E013F" w:rsidR="005C0CF2" w:rsidRDefault="005C0CF2">
      <w:pPr>
        <w:pStyle w:val="BodyText"/>
        <w:ind w:left="0"/>
      </w:pPr>
    </w:p>
    <w:p w14:paraId="5492888E" w14:textId="77777777" w:rsidR="00A268C5" w:rsidRDefault="00A268C5">
      <w:pPr>
        <w:pStyle w:val="BodyText"/>
        <w:ind w:left="0"/>
      </w:pPr>
    </w:p>
    <w:p w14:paraId="13808E03" w14:textId="148D920B" w:rsidR="005C0CF2" w:rsidRDefault="00000000">
      <w:pPr>
        <w:pStyle w:val="Heading2"/>
        <w:rPr>
          <w:lang w:val="hr-HR"/>
        </w:rPr>
      </w:pPr>
      <w:bookmarkStart w:id="36" w:name="_Toc124886429"/>
      <w:bookmarkStart w:id="37" w:name="_Toc125132353"/>
      <w:proofErr w:type="spellStart"/>
      <w:r>
        <w:rPr>
          <w:lang w:val="hr-HR"/>
        </w:rPr>
        <w:t>Mikroupravljač</w:t>
      </w:r>
      <w:proofErr w:type="spellEnd"/>
      <w:r>
        <w:rPr>
          <w:lang w:val="hr-HR"/>
        </w:rPr>
        <w:t xml:space="preserve">, senzori, </w:t>
      </w:r>
      <w:proofErr w:type="spellStart"/>
      <w:r>
        <w:rPr>
          <w:lang w:val="hr-HR"/>
        </w:rPr>
        <w:t>LoRaWAN</w:t>
      </w:r>
      <w:proofErr w:type="spellEnd"/>
      <w:r>
        <w:rPr>
          <w:lang w:val="hr-HR"/>
        </w:rPr>
        <w:t xml:space="preserve"> </w:t>
      </w:r>
      <w:proofErr w:type="spellStart"/>
      <w:r>
        <w:rPr>
          <w:lang w:val="hr-HR"/>
        </w:rPr>
        <w:t>Gateway</w:t>
      </w:r>
      <w:proofErr w:type="spellEnd"/>
      <w:r>
        <w:rPr>
          <w:lang w:val="hr-HR"/>
        </w:rPr>
        <w:t xml:space="preserve"> i </w:t>
      </w:r>
      <w:proofErr w:type="spellStart"/>
      <w:r>
        <w:rPr>
          <w:lang w:val="hr-HR"/>
        </w:rPr>
        <w:t>ChirpStack</w:t>
      </w:r>
      <w:proofErr w:type="spellEnd"/>
      <w:r>
        <w:rPr>
          <w:lang w:val="hr-HR"/>
        </w:rPr>
        <w:t xml:space="preserve"> poslužitelj</w:t>
      </w:r>
      <w:bookmarkEnd w:id="36"/>
      <w:bookmarkEnd w:id="37"/>
    </w:p>
    <w:p w14:paraId="16287D66" w14:textId="77777777" w:rsidR="00A268C5" w:rsidRPr="00A268C5" w:rsidRDefault="00A268C5" w:rsidP="00A268C5">
      <w:pPr>
        <w:rPr>
          <w:lang w:val="hr-HR"/>
        </w:rPr>
      </w:pPr>
    </w:p>
    <w:p w14:paraId="45D4D2BF" w14:textId="77777777" w:rsidR="005C0CF2" w:rsidRDefault="00000000">
      <w:pPr>
        <w:pStyle w:val="Heading3"/>
        <w:rPr>
          <w:lang w:val="hr-HR"/>
        </w:rPr>
      </w:pPr>
      <w:bookmarkStart w:id="38" w:name="_Toc124886430"/>
      <w:bookmarkStart w:id="39" w:name="_Toc125132354"/>
      <w:proofErr w:type="spellStart"/>
      <w:r>
        <w:rPr>
          <w:lang w:val="hr-HR"/>
        </w:rPr>
        <w:t>Mikroupravljač</w:t>
      </w:r>
      <w:proofErr w:type="spellEnd"/>
      <w:r>
        <w:rPr>
          <w:lang w:val="hr-HR"/>
        </w:rPr>
        <w:t xml:space="preserve"> </w:t>
      </w:r>
      <w:r>
        <w:rPr>
          <w:i w:val="0"/>
          <w:iCs/>
          <w:lang w:val="hr-HR"/>
        </w:rPr>
        <w:t>i senzori</w:t>
      </w:r>
      <w:bookmarkEnd w:id="38"/>
      <w:bookmarkEnd w:id="39"/>
    </w:p>
    <w:p w14:paraId="10A5B212" w14:textId="77777777" w:rsidR="005C0CF2" w:rsidRDefault="005C0CF2">
      <w:pPr>
        <w:rPr>
          <w:lang w:val="hr-HR"/>
        </w:rPr>
      </w:pPr>
    </w:p>
    <w:p w14:paraId="3FAD175C" w14:textId="2C6D1A0C" w:rsidR="005C0CF2" w:rsidRDefault="00000000">
      <w:pPr>
        <w:ind w:left="720"/>
        <w:jc w:val="both"/>
        <w:rPr>
          <w:lang w:val="hr-HR"/>
        </w:rPr>
      </w:pPr>
      <w:proofErr w:type="spellStart"/>
      <w:r>
        <w:rPr>
          <w:b/>
          <w:bCs/>
          <w:lang w:val="hr-HR"/>
        </w:rPr>
        <w:t>Clicker</w:t>
      </w:r>
      <w:proofErr w:type="spellEnd"/>
      <w:r>
        <w:rPr>
          <w:b/>
          <w:bCs/>
          <w:lang w:val="hr-HR"/>
        </w:rPr>
        <w:t xml:space="preserve"> 2 for STM32 </w:t>
      </w:r>
      <w:r>
        <w:rPr>
          <w:lang w:val="hr-HR"/>
        </w:rPr>
        <w:t xml:space="preserve">upravlja svim </w:t>
      </w:r>
      <w:r w:rsidR="00A268C5">
        <w:rPr>
          <w:lang w:val="hr-HR"/>
        </w:rPr>
        <w:t>s</w:t>
      </w:r>
      <w:r>
        <w:rPr>
          <w:lang w:val="hr-HR"/>
        </w:rPr>
        <w:t xml:space="preserve">enzorima i ostalim dijelovima sustava za navodnjavanje te pomoću </w:t>
      </w:r>
      <w:proofErr w:type="spellStart"/>
      <w:r>
        <w:rPr>
          <w:lang w:val="hr-HR"/>
        </w:rPr>
        <w:t>LoRaWAN</w:t>
      </w:r>
      <w:proofErr w:type="spellEnd"/>
      <w:r>
        <w:rPr>
          <w:lang w:val="hr-HR"/>
        </w:rPr>
        <w:t xml:space="preserve"> modula komunicira s mrežnim prilazom (eng. </w:t>
      </w:r>
      <w:proofErr w:type="spellStart"/>
      <w:r>
        <w:rPr>
          <w:i/>
          <w:iCs/>
          <w:lang w:val="hr-HR"/>
        </w:rPr>
        <w:t>gateway</w:t>
      </w:r>
      <w:proofErr w:type="spellEnd"/>
      <w:r>
        <w:rPr>
          <w:lang w:val="hr-HR"/>
        </w:rPr>
        <w:t xml:space="preserve">) i mrežnim poslužiteljem. </w:t>
      </w:r>
    </w:p>
    <w:p w14:paraId="6E65EE73" w14:textId="77777777" w:rsidR="005C0CF2" w:rsidRDefault="005C0CF2">
      <w:pPr>
        <w:ind w:left="720"/>
        <w:rPr>
          <w:lang w:val="hr-HR"/>
        </w:rPr>
      </w:pPr>
    </w:p>
    <w:p w14:paraId="57799D4C" w14:textId="77777777" w:rsidR="005C0CF2" w:rsidRDefault="00000000">
      <w:pPr>
        <w:ind w:left="720"/>
        <w:rPr>
          <w:b/>
          <w:bCs/>
          <w:lang w:val="hr-HR"/>
        </w:rPr>
      </w:pPr>
      <w:r>
        <w:rPr>
          <w:b/>
          <w:bCs/>
          <w:lang w:val="hr-HR"/>
        </w:rPr>
        <w:t>Za pripremu pločice potrebno je napraviti sljedeće:</w:t>
      </w:r>
    </w:p>
    <w:p w14:paraId="6F945F9F" w14:textId="77777777" w:rsidR="005C0CF2" w:rsidRDefault="005C0CF2">
      <w:pPr>
        <w:ind w:left="720"/>
        <w:rPr>
          <w:lang w:val="hr-HR"/>
        </w:rPr>
      </w:pPr>
    </w:p>
    <w:p w14:paraId="2A254FFF" w14:textId="646EA159" w:rsidR="005C0CF2" w:rsidRDefault="00000000">
      <w:pPr>
        <w:pStyle w:val="ListParagraph"/>
        <w:numPr>
          <w:ilvl w:val="0"/>
          <w:numId w:val="9"/>
        </w:numPr>
        <w:jc w:val="both"/>
        <w:rPr>
          <w:lang w:val="hr-HR"/>
        </w:rPr>
      </w:pPr>
      <w:r>
        <w:rPr>
          <w:lang w:val="hr-HR"/>
        </w:rPr>
        <w:t xml:space="preserve">Na </w:t>
      </w:r>
      <w:proofErr w:type="spellStart"/>
      <w:r>
        <w:rPr>
          <w:lang w:val="hr-HR"/>
        </w:rPr>
        <w:t>mikroupravljač</w:t>
      </w:r>
      <w:proofErr w:type="spellEnd"/>
      <w:r>
        <w:rPr>
          <w:lang w:val="hr-HR"/>
        </w:rPr>
        <w:t xml:space="preserve"> je potrebno zalemiti (slika 3.4.1.3.) pinove sa slike 3.4.1.2. na koje će se spajati senzori i ostali dijelovi sustava. </w:t>
      </w:r>
    </w:p>
    <w:p w14:paraId="747ABF94" w14:textId="77777777" w:rsidR="005C0CF2" w:rsidRDefault="00000000">
      <w:pPr>
        <w:pStyle w:val="ListParagraph"/>
        <w:numPr>
          <w:ilvl w:val="0"/>
          <w:numId w:val="9"/>
        </w:numPr>
        <w:jc w:val="both"/>
        <w:rPr>
          <w:lang w:val="hr-HR"/>
        </w:rPr>
      </w:pPr>
      <w:r>
        <w:rPr>
          <w:lang w:val="hr-HR"/>
        </w:rPr>
        <w:t xml:space="preserve">Za komunikaciju s mrežnim poslužiteljem potrebno je imati spojen/prikačen LR 4 </w:t>
      </w:r>
      <w:proofErr w:type="spellStart"/>
      <w:r>
        <w:rPr>
          <w:lang w:val="hr-HR"/>
        </w:rPr>
        <w:t>Click</w:t>
      </w:r>
      <w:proofErr w:type="spellEnd"/>
      <w:r>
        <w:rPr>
          <w:lang w:val="hr-HR"/>
        </w:rPr>
        <w:t xml:space="preserve">, </w:t>
      </w:r>
      <w:proofErr w:type="spellStart"/>
      <w:r>
        <w:rPr>
          <w:lang w:val="hr-HR"/>
        </w:rPr>
        <w:t>LoRa</w:t>
      </w:r>
      <w:proofErr w:type="spellEnd"/>
      <w:r>
        <w:rPr>
          <w:lang w:val="hr-HR"/>
        </w:rPr>
        <w:t xml:space="preserve"> modul prikazan na slici 3.4.1.4. i finalni rezultat spajanja na slici 3.4.1.5.</w:t>
      </w:r>
    </w:p>
    <w:p w14:paraId="241477B8" w14:textId="77777777" w:rsidR="005C0CF2" w:rsidRDefault="00000000">
      <w:pPr>
        <w:pStyle w:val="ListParagraph"/>
        <w:numPr>
          <w:ilvl w:val="0"/>
          <w:numId w:val="9"/>
        </w:numPr>
        <w:jc w:val="both"/>
        <w:rPr>
          <w:lang w:val="hr-HR"/>
        </w:rPr>
      </w:pPr>
      <w:r>
        <w:rPr>
          <w:lang w:val="hr-HR"/>
        </w:rPr>
        <w:t>Ostali senzori spajaju se na pločicu prema slici 3.4.1.6. i 3.4.1.7.</w:t>
      </w:r>
    </w:p>
    <w:p w14:paraId="40419780" w14:textId="77777777" w:rsidR="005C0CF2" w:rsidRDefault="00000000">
      <w:pPr>
        <w:pStyle w:val="ListParagraph"/>
        <w:numPr>
          <w:ilvl w:val="0"/>
          <w:numId w:val="9"/>
        </w:numPr>
        <w:jc w:val="both"/>
        <w:rPr>
          <w:lang w:val="hr-HR"/>
        </w:rPr>
      </w:pPr>
      <w:r>
        <w:rPr>
          <w:lang w:val="hr-HR"/>
        </w:rPr>
        <w:t xml:space="preserve">U kodu (programski jezik C) potrebno je podesiti varijablu MIKROBUS_1 ili 2 ovisno o </w:t>
      </w:r>
      <w:proofErr w:type="spellStart"/>
      <w:r>
        <w:rPr>
          <w:lang w:val="hr-HR"/>
        </w:rPr>
        <w:t>mikroBUS</w:t>
      </w:r>
      <w:proofErr w:type="spellEnd"/>
      <w:r>
        <w:rPr>
          <w:lang w:val="hr-HR"/>
        </w:rPr>
        <w:t xml:space="preserve">-u na koji smo spojili LR 4 </w:t>
      </w:r>
      <w:proofErr w:type="spellStart"/>
      <w:r>
        <w:rPr>
          <w:lang w:val="hr-HR"/>
        </w:rPr>
        <w:t>Click</w:t>
      </w:r>
      <w:proofErr w:type="spellEnd"/>
      <w:r>
        <w:rPr>
          <w:lang w:val="hr-HR"/>
        </w:rPr>
        <w:t xml:space="preserve"> (slika 3.4.1.8. prikazuje isječak koda koji je potrebno podesiti)</w:t>
      </w:r>
    </w:p>
    <w:p w14:paraId="2F5DD22F" w14:textId="77777777" w:rsidR="005C0CF2" w:rsidRDefault="005C0CF2">
      <w:pPr>
        <w:pStyle w:val="ListParagraph"/>
        <w:ind w:left="1080"/>
        <w:jc w:val="both"/>
        <w:rPr>
          <w:lang w:val="hr-HR"/>
        </w:rPr>
      </w:pPr>
    </w:p>
    <w:p w14:paraId="3D550FE5" w14:textId="77777777" w:rsidR="005C0CF2" w:rsidRDefault="00000000">
      <w:pPr>
        <w:jc w:val="center"/>
        <w:rPr>
          <w:lang w:val="hr-HR"/>
        </w:rPr>
      </w:pPr>
      <w:r>
        <w:rPr>
          <w:noProof/>
        </w:rPr>
        <w:lastRenderedPageBreak/>
        <w:drawing>
          <wp:inline distT="0" distB="0" distL="0" distR="0" wp14:anchorId="0BE9F03E" wp14:editId="28B23904">
            <wp:extent cx="5943600" cy="3538220"/>
            <wp:effectExtent l="0" t="0" r="0" b="0"/>
            <wp:docPr id="45" name="Picture 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descr="A picture containing text, electronics, circuit&#10;&#10;Description automatically generated"/>
                    <pic:cNvPicPr>
                      <a:picLocks noChangeAspect="1" noChangeArrowheads="1"/>
                    </pic:cNvPicPr>
                  </pic:nvPicPr>
                  <pic:blipFill>
                    <a:blip r:embed="rId55"/>
                    <a:stretch>
                      <a:fillRect/>
                    </a:stretch>
                  </pic:blipFill>
                  <pic:spPr bwMode="auto">
                    <a:xfrm>
                      <a:off x="0" y="0"/>
                      <a:ext cx="5943600" cy="3538220"/>
                    </a:xfrm>
                    <a:prstGeom prst="rect">
                      <a:avLst/>
                    </a:prstGeom>
                  </pic:spPr>
                </pic:pic>
              </a:graphicData>
            </a:graphic>
          </wp:inline>
        </w:drawing>
      </w:r>
    </w:p>
    <w:p w14:paraId="034F8E39" w14:textId="77777777" w:rsidR="005C0CF2" w:rsidRDefault="00000000">
      <w:pPr>
        <w:jc w:val="center"/>
        <w:rPr>
          <w:lang w:val="hr-HR"/>
        </w:rPr>
      </w:pPr>
      <w:r>
        <w:rPr>
          <w:lang w:val="hr-HR"/>
        </w:rPr>
        <w:t>Slika 3.4.1. Shema Clicker2</w:t>
      </w:r>
    </w:p>
    <w:p w14:paraId="1E0FE5DE" w14:textId="77777777" w:rsidR="005C0CF2" w:rsidRDefault="005C0CF2">
      <w:pPr>
        <w:jc w:val="center"/>
        <w:rPr>
          <w:lang w:val="hr-HR"/>
        </w:rPr>
      </w:pPr>
    </w:p>
    <w:p w14:paraId="62F2423A" w14:textId="77777777" w:rsidR="005C0CF2" w:rsidRDefault="005C0CF2">
      <w:pPr>
        <w:jc w:val="center"/>
      </w:pPr>
    </w:p>
    <w:p w14:paraId="02E38DFB" w14:textId="77777777" w:rsidR="005C0CF2" w:rsidRDefault="00000000">
      <w:pPr>
        <w:jc w:val="center"/>
        <w:rPr>
          <w:lang w:val="hr-HR"/>
        </w:rPr>
      </w:pPr>
      <w:r>
        <w:rPr>
          <w:noProof/>
        </w:rPr>
        <w:drawing>
          <wp:inline distT="0" distB="0" distL="0" distR="0" wp14:anchorId="584214A9" wp14:editId="7A1F78CC">
            <wp:extent cx="5358765" cy="3322955"/>
            <wp:effectExtent l="0" t="0" r="0" b="0"/>
            <wp:docPr id="46" name="Picture 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 descr="A picture containing text, electronics&#10;&#10;Description automatically generated"/>
                    <pic:cNvPicPr>
                      <a:picLocks noChangeAspect="1" noChangeArrowheads="1"/>
                    </pic:cNvPicPr>
                  </pic:nvPicPr>
                  <pic:blipFill>
                    <a:blip r:embed="rId56"/>
                    <a:srcRect l="5630" t="32883" r="4046" b="9324"/>
                    <a:stretch>
                      <a:fillRect/>
                    </a:stretch>
                  </pic:blipFill>
                  <pic:spPr bwMode="auto">
                    <a:xfrm>
                      <a:off x="0" y="0"/>
                      <a:ext cx="5358765" cy="3322955"/>
                    </a:xfrm>
                    <a:prstGeom prst="rect">
                      <a:avLst/>
                    </a:prstGeom>
                  </pic:spPr>
                </pic:pic>
              </a:graphicData>
            </a:graphic>
          </wp:inline>
        </w:drawing>
      </w:r>
    </w:p>
    <w:p w14:paraId="6ECA80AA" w14:textId="77777777" w:rsidR="005C0CF2" w:rsidRDefault="00000000">
      <w:pPr>
        <w:jc w:val="center"/>
        <w:rPr>
          <w:lang w:val="hr-HR"/>
        </w:rPr>
      </w:pPr>
      <w:r>
        <w:rPr>
          <w:lang w:val="hr-HR"/>
        </w:rPr>
        <w:t>Slika 3.4.1.2. Pinovi za Clicker2 for STM32</w:t>
      </w:r>
    </w:p>
    <w:p w14:paraId="69B6F996" w14:textId="77777777" w:rsidR="005C0CF2" w:rsidRDefault="005C0CF2">
      <w:pPr>
        <w:jc w:val="center"/>
        <w:rPr>
          <w:lang w:val="hr-HR"/>
        </w:rPr>
      </w:pPr>
    </w:p>
    <w:p w14:paraId="2B91DBC4" w14:textId="77777777" w:rsidR="005C0CF2" w:rsidRDefault="00000000">
      <w:pPr>
        <w:jc w:val="center"/>
        <w:rPr>
          <w:lang w:val="hr-HR"/>
        </w:rPr>
      </w:pPr>
      <w:r>
        <w:rPr>
          <w:noProof/>
        </w:rPr>
        <w:lastRenderedPageBreak/>
        <w:drawing>
          <wp:inline distT="0" distB="0" distL="0" distR="0" wp14:anchorId="246A2F69" wp14:editId="18A98805">
            <wp:extent cx="3976370" cy="3869690"/>
            <wp:effectExtent l="0" t="0" r="0" b="0"/>
            <wp:docPr id="47" name="Picture 16"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6" descr="A picture containing text, electronics, circuit&#10;&#10;Description automatically generated"/>
                    <pic:cNvPicPr>
                      <a:picLocks noChangeAspect="1" noChangeArrowheads="1"/>
                    </pic:cNvPicPr>
                  </pic:nvPicPr>
                  <pic:blipFill>
                    <a:blip r:embed="rId57"/>
                    <a:srcRect t="32545" b="12647"/>
                    <a:stretch>
                      <a:fillRect/>
                    </a:stretch>
                  </pic:blipFill>
                  <pic:spPr bwMode="auto">
                    <a:xfrm>
                      <a:off x="0" y="0"/>
                      <a:ext cx="3976370" cy="3869690"/>
                    </a:xfrm>
                    <a:prstGeom prst="rect">
                      <a:avLst/>
                    </a:prstGeom>
                  </pic:spPr>
                </pic:pic>
              </a:graphicData>
            </a:graphic>
          </wp:inline>
        </w:drawing>
      </w:r>
    </w:p>
    <w:p w14:paraId="15A8B3BD" w14:textId="77777777" w:rsidR="005C0CF2" w:rsidRDefault="005C0CF2">
      <w:pPr>
        <w:jc w:val="center"/>
        <w:rPr>
          <w:lang w:val="hr-HR"/>
        </w:rPr>
      </w:pPr>
    </w:p>
    <w:p w14:paraId="040422B8" w14:textId="77777777" w:rsidR="005C0CF2" w:rsidRDefault="00000000">
      <w:pPr>
        <w:jc w:val="center"/>
        <w:rPr>
          <w:lang w:val="hr-HR"/>
        </w:rPr>
      </w:pPr>
      <w:r>
        <w:rPr>
          <w:lang w:val="hr-HR"/>
        </w:rPr>
        <w:t>Slika 3.2.1.3. Lemljenje pinova</w:t>
      </w:r>
    </w:p>
    <w:p w14:paraId="2DB4A424" w14:textId="77777777" w:rsidR="005C0CF2" w:rsidRDefault="005C0CF2">
      <w:pPr>
        <w:jc w:val="center"/>
        <w:rPr>
          <w:lang w:val="hr-HR"/>
        </w:rPr>
      </w:pPr>
    </w:p>
    <w:p w14:paraId="0609D4DF" w14:textId="77777777" w:rsidR="005C0CF2" w:rsidRDefault="005C0CF2">
      <w:pPr>
        <w:jc w:val="center"/>
      </w:pPr>
    </w:p>
    <w:p w14:paraId="42380FAE" w14:textId="77777777" w:rsidR="005C0CF2" w:rsidRDefault="00000000">
      <w:pPr>
        <w:jc w:val="center"/>
        <w:rPr>
          <w:lang w:val="hr-HR"/>
        </w:rPr>
      </w:pPr>
      <w:r>
        <w:rPr>
          <w:noProof/>
        </w:rPr>
        <w:drawing>
          <wp:inline distT="0" distB="0" distL="0" distR="0" wp14:anchorId="3AD3D61F" wp14:editId="6BCA46D7">
            <wp:extent cx="3232150" cy="3296285"/>
            <wp:effectExtent l="0" t="0" r="0" b="0"/>
            <wp:docPr id="48" name="Picture 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 descr="A picture containing text, electronics&#10;&#10;Description automatically generated"/>
                    <pic:cNvPicPr>
                      <a:picLocks noChangeAspect="1" noChangeArrowheads="1"/>
                    </pic:cNvPicPr>
                  </pic:nvPicPr>
                  <pic:blipFill>
                    <a:blip r:embed="rId58"/>
                    <a:srcRect l="4483" t="4400"/>
                    <a:stretch>
                      <a:fillRect/>
                    </a:stretch>
                  </pic:blipFill>
                  <pic:spPr bwMode="auto">
                    <a:xfrm>
                      <a:off x="0" y="0"/>
                      <a:ext cx="3232150" cy="3296285"/>
                    </a:xfrm>
                    <a:prstGeom prst="rect">
                      <a:avLst/>
                    </a:prstGeom>
                  </pic:spPr>
                </pic:pic>
              </a:graphicData>
            </a:graphic>
          </wp:inline>
        </w:drawing>
      </w:r>
      <w:r>
        <w:rPr>
          <w:lang w:val="hr-HR"/>
        </w:rPr>
        <w:t xml:space="preserve"> </w:t>
      </w:r>
    </w:p>
    <w:p w14:paraId="7BBE678A" w14:textId="77777777" w:rsidR="005C0CF2" w:rsidRDefault="005C0CF2">
      <w:pPr>
        <w:jc w:val="center"/>
        <w:rPr>
          <w:lang w:val="hr-HR"/>
        </w:rPr>
      </w:pPr>
    </w:p>
    <w:p w14:paraId="096BED4D" w14:textId="247D7A79" w:rsidR="005C0CF2" w:rsidRDefault="00000000" w:rsidP="00A268C5">
      <w:pPr>
        <w:jc w:val="center"/>
        <w:rPr>
          <w:lang w:val="hr-HR"/>
        </w:rPr>
      </w:pPr>
      <w:r>
        <w:rPr>
          <w:lang w:val="hr-HR"/>
        </w:rPr>
        <w:t xml:space="preserve">Slika 3.4.1.4. LR 4 </w:t>
      </w:r>
      <w:proofErr w:type="spellStart"/>
      <w:r>
        <w:rPr>
          <w:lang w:val="hr-HR"/>
        </w:rPr>
        <w:t>Click</w:t>
      </w:r>
      <w:proofErr w:type="spellEnd"/>
    </w:p>
    <w:p w14:paraId="0C7B57E0" w14:textId="77777777" w:rsidR="005C0CF2" w:rsidRDefault="00000000">
      <w:pPr>
        <w:jc w:val="center"/>
        <w:rPr>
          <w:lang w:val="hr-HR"/>
        </w:rPr>
      </w:pPr>
      <w:r>
        <w:rPr>
          <w:noProof/>
        </w:rPr>
        <w:lastRenderedPageBreak/>
        <w:drawing>
          <wp:inline distT="0" distB="0" distL="0" distR="0" wp14:anchorId="4A0C8F4E" wp14:editId="5EE27E13">
            <wp:extent cx="3891915" cy="3957955"/>
            <wp:effectExtent l="0" t="0" r="0" b="0"/>
            <wp:docPr id="49" name="Picture 9" descr="A green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9" descr="A green circuit board&#10;&#10;Description automatically generated with low confidence"/>
                    <pic:cNvPicPr>
                      <a:picLocks noChangeAspect="1" noChangeArrowheads="1"/>
                    </pic:cNvPicPr>
                  </pic:nvPicPr>
                  <pic:blipFill>
                    <a:blip r:embed="rId59"/>
                    <a:stretch>
                      <a:fillRect/>
                    </a:stretch>
                  </pic:blipFill>
                  <pic:spPr bwMode="auto">
                    <a:xfrm>
                      <a:off x="0" y="0"/>
                      <a:ext cx="3891915" cy="3957955"/>
                    </a:xfrm>
                    <a:prstGeom prst="rect">
                      <a:avLst/>
                    </a:prstGeom>
                  </pic:spPr>
                </pic:pic>
              </a:graphicData>
            </a:graphic>
          </wp:inline>
        </w:drawing>
      </w:r>
    </w:p>
    <w:p w14:paraId="72E6E8FD" w14:textId="77777777" w:rsidR="005C0CF2" w:rsidRDefault="005C0CF2">
      <w:pPr>
        <w:jc w:val="center"/>
        <w:rPr>
          <w:lang w:val="hr-HR"/>
        </w:rPr>
      </w:pPr>
    </w:p>
    <w:p w14:paraId="1F853017" w14:textId="77777777" w:rsidR="005C0CF2" w:rsidRDefault="00000000">
      <w:pPr>
        <w:jc w:val="center"/>
        <w:rPr>
          <w:lang w:val="hr-HR"/>
        </w:rPr>
      </w:pPr>
      <w:r>
        <w:rPr>
          <w:lang w:val="hr-HR"/>
        </w:rPr>
        <w:t xml:space="preserve">Slika 3.4.1.5. LR 4 </w:t>
      </w:r>
      <w:proofErr w:type="spellStart"/>
      <w:r>
        <w:rPr>
          <w:lang w:val="hr-HR"/>
        </w:rPr>
        <w:t>Click</w:t>
      </w:r>
      <w:proofErr w:type="spellEnd"/>
      <w:r>
        <w:rPr>
          <w:lang w:val="hr-HR"/>
        </w:rPr>
        <w:t xml:space="preserve"> spojen na </w:t>
      </w:r>
      <w:proofErr w:type="spellStart"/>
      <w:r>
        <w:rPr>
          <w:lang w:val="hr-HR"/>
        </w:rPr>
        <w:t>Clicker</w:t>
      </w:r>
      <w:proofErr w:type="spellEnd"/>
      <w:r>
        <w:rPr>
          <w:lang w:val="hr-HR"/>
        </w:rPr>
        <w:t xml:space="preserve"> 2 pločici</w:t>
      </w:r>
    </w:p>
    <w:p w14:paraId="5392B7B3" w14:textId="77777777" w:rsidR="005C0CF2" w:rsidRDefault="005C0CF2">
      <w:pPr>
        <w:rPr>
          <w:lang w:val="hr-HR"/>
        </w:rPr>
      </w:pPr>
    </w:p>
    <w:p w14:paraId="3E9E2399" w14:textId="77777777" w:rsidR="005C0CF2" w:rsidRDefault="005C0CF2">
      <w:pPr>
        <w:jc w:val="center"/>
        <w:rPr>
          <w:lang w:val="hr-HR"/>
        </w:rPr>
      </w:pPr>
    </w:p>
    <w:p w14:paraId="53C868B1" w14:textId="77777777" w:rsidR="005C0CF2" w:rsidRDefault="00000000">
      <w:pPr>
        <w:jc w:val="center"/>
        <w:rPr>
          <w:lang w:val="hr-HR"/>
        </w:rPr>
      </w:pPr>
      <w:r>
        <w:rPr>
          <w:noProof/>
        </w:rPr>
        <w:drawing>
          <wp:inline distT="0" distB="0" distL="0" distR="0" wp14:anchorId="320B7778" wp14:editId="7CF304E4">
            <wp:extent cx="5162550" cy="3284220"/>
            <wp:effectExtent l="0" t="0" r="0" b="0"/>
            <wp:docPr id="50" name="Picture 18"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8" descr="A circuit board with wires&#10;&#10;Description automatically generated with low confidence"/>
                    <pic:cNvPicPr>
                      <a:picLocks noChangeAspect="1" noChangeArrowheads="1"/>
                    </pic:cNvPicPr>
                  </pic:nvPicPr>
                  <pic:blipFill>
                    <a:blip r:embed="rId60"/>
                    <a:srcRect t="15808" r="6260" b="4687"/>
                    <a:stretch>
                      <a:fillRect/>
                    </a:stretch>
                  </pic:blipFill>
                  <pic:spPr bwMode="auto">
                    <a:xfrm>
                      <a:off x="0" y="0"/>
                      <a:ext cx="5162550" cy="3284220"/>
                    </a:xfrm>
                    <a:prstGeom prst="rect">
                      <a:avLst/>
                    </a:prstGeom>
                  </pic:spPr>
                </pic:pic>
              </a:graphicData>
            </a:graphic>
          </wp:inline>
        </w:drawing>
      </w:r>
    </w:p>
    <w:p w14:paraId="4A652C69" w14:textId="77777777" w:rsidR="005C0CF2" w:rsidRDefault="005C0CF2">
      <w:pPr>
        <w:jc w:val="center"/>
        <w:rPr>
          <w:lang w:val="hr-HR"/>
        </w:rPr>
      </w:pPr>
    </w:p>
    <w:p w14:paraId="00608420" w14:textId="7CD03DC2" w:rsidR="005C0CF2" w:rsidRDefault="00000000" w:rsidP="00A268C5">
      <w:pPr>
        <w:jc w:val="center"/>
        <w:rPr>
          <w:lang w:val="hr-HR"/>
        </w:rPr>
      </w:pPr>
      <w:r>
        <w:rPr>
          <w:lang w:val="hr-HR"/>
        </w:rPr>
        <w:t>Slika 3.4.1.6. Spojeni senzori na pločicu</w:t>
      </w:r>
    </w:p>
    <w:p w14:paraId="11B97401" w14:textId="77777777" w:rsidR="005C0CF2" w:rsidRDefault="00000000">
      <w:pPr>
        <w:jc w:val="center"/>
        <w:rPr>
          <w:lang w:val="hr-HR"/>
        </w:rPr>
      </w:pPr>
      <w:r>
        <w:rPr>
          <w:noProof/>
        </w:rPr>
        <w:lastRenderedPageBreak/>
        <w:drawing>
          <wp:inline distT="0" distB="0" distL="0" distR="0" wp14:anchorId="120F97EA" wp14:editId="7B43B3DC">
            <wp:extent cx="3152775" cy="466725"/>
            <wp:effectExtent l="0" t="0" r="0"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0"/>
                    <pic:cNvPicPr>
                      <a:picLocks noChangeAspect="1" noChangeArrowheads="1"/>
                    </pic:cNvPicPr>
                  </pic:nvPicPr>
                  <pic:blipFill>
                    <a:blip r:embed="rId61"/>
                    <a:stretch>
                      <a:fillRect/>
                    </a:stretch>
                  </pic:blipFill>
                  <pic:spPr bwMode="auto">
                    <a:xfrm>
                      <a:off x="0" y="0"/>
                      <a:ext cx="3152775" cy="466725"/>
                    </a:xfrm>
                    <a:prstGeom prst="rect">
                      <a:avLst/>
                    </a:prstGeom>
                  </pic:spPr>
                </pic:pic>
              </a:graphicData>
            </a:graphic>
          </wp:inline>
        </w:drawing>
      </w:r>
    </w:p>
    <w:p w14:paraId="12A3FC92" w14:textId="77777777" w:rsidR="005C0CF2" w:rsidRDefault="005C0CF2">
      <w:pPr>
        <w:jc w:val="center"/>
        <w:rPr>
          <w:lang w:val="hr-HR"/>
        </w:rPr>
      </w:pPr>
    </w:p>
    <w:p w14:paraId="381D2358" w14:textId="77777777" w:rsidR="005C0CF2" w:rsidRDefault="00000000">
      <w:pPr>
        <w:jc w:val="center"/>
        <w:rPr>
          <w:lang w:val="hr-HR"/>
        </w:rPr>
      </w:pPr>
      <w:r>
        <w:rPr>
          <w:lang w:val="hr-HR"/>
        </w:rPr>
        <w:t>Slika 3.4.1.8. Podešavanje u kodu</w:t>
      </w:r>
    </w:p>
    <w:p w14:paraId="50E1BCBE" w14:textId="77777777" w:rsidR="005C0CF2" w:rsidRDefault="00000000">
      <w:pPr>
        <w:jc w:val="center"/>
        <w:rPr>
          <w:lang w:val="hr-HR"/>
        </w:rPr>
      </w:pPr>
      <w:r>
        <w:rPr>
          <w:noProof/>
        </w:rPr>
        <w:drawing>
          <wp:inline distT="0" distB="0" distL="0" distR="0" wp14:anchorId="6F58068A" wp14:editId="72E6EE47">
            <wp:extent cx="5776230" cy="6832396"/>
            <wp:effectExtent l="0" t="0" r="0" b="6985"/>
            <wp:docPr id="52" name="Picture 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5" descr="Diagram, schematic&#10;&#10;Description automatically generated"/>
                    <pic:cNvPicPr>
                      <a:picLocks noChangeAspect="1" noChangeArrowheads="1"/>
                    </pic:cNvPicPr>
                  </pic:nvPicPr>
                  <pic:blipFill>
                    <a:blip r:embed="rId62"/>
                    <a:stretch>
                      <a:fillRect/>
                    </a:stretch>
                  </pic:blipFill>
                  <pic:spPr bwMode="auto">
                    <a:xfrm>
                      <a:off x="0" y="0"/>
                      <a:ext cx="5777868" cy="6834333"/>
                    </a:xfrm>
                    <a:prstGeom prst="rect">
                      <a:avLst/>
                    </a:prstGeom>
                  </pic:spPr>
                </pic:pic>
              </a:graphicData>
            </a:graphic>
          </wp:inline>
        </w:drawing>
      </w:r>
    </w:p>
    <w:p w14:paraId="7F12A5E7" w14:textId="77777777" w:rsidR="005C0CF2" w:rsidRDefault="005C0CF2">
      <w:pPr>
        <w:jc w:val="center"/>
        <w:rPr>
          <w:lang w:val="hr-HR"/>
        </w:rPr>
      </w:pPr>
    </w:p>
    <w:p w14:paraId="5FD370FA" w14:textId="20501D12" w:rsidR="005C0CF2" w:rsidRDefault="00000000" w:rsidP="00A268C5">
      <w:pPr>
        <w:jc w:val="center"/>
        <w:rPr>
          <w:lang w:val="hr-HR"/>
        </w:rPr>
      </w:pPr>
      <w:r>
        <w:rPr>
          <w:lang w:val="hr-HR"/>
        </w:rPr>
        <w:t xml:space="preserve">Slika 3.4.1.7. Shema sustava (preuzeto iz </w:t>
      </w:r>
      <w:proofErr w:type="spellStart"/>
      <w:r>
        <w:t>Gudelj</w:t>
      </w:r>
      <w:proofErr w:type="spellEnd"/>
      <w:r>
        <w:t xml:space="preserve">, </w:t>
      </w:r>
      <w:proofErr w:type="spellStart"/>
      <w:r>
        <w:t>Petar</w:t>
      </w:r>
      <w:proofErr w:type="spellEnd"/>
      <w:r>
        <w:t xml:space="preserve"> </w:t>
      </w:r>
      <w:proofErr w:type="spellStart"/>
      <w:r>
        <w:t>Šimun</w:t>
      </w:r>
      <w:proofErr w:type="spellEnd"/>
      <w:r>
        <w:t xml:space="preserve">, 2022. </w:t>
      </w:r>
      <w:proofErr w:type="spellStart"/>
      <w:r>
        <w:t>Prikupljanje</w:t>
      </w:r>
      <w:proofErr w:type="spellEnd"/>
      <w:r>
        <w:t xml:space="preserve"> </w:t>
      </w:r>
      <w:proofErr w:type="spellStart"/>
      <w:r>
        <w:t>podataka</w:t>
      </w:r>
      <w:proofErr w:type="spellEnd"/>
      <w:r>
        <w:t xml:space="preserve"> </w:t>
      </w:r>
      <w:proofErr w:type="spellStart"/>
      <w:r>
        <w:t>i</w:t>
      </w:r>
      <w:proofErr w:type="spellEnd"/>
      <w:r>
        <w:t xml:space="preserve"> </w:t>
      </w:r>
      <w:proofErr w:type="spellStart"/>
      <w:r>
        <w:t>aktuacija</w:t>
      </w:r>
      <w:proofErr w:type="spellEnd"/>
      <w:r>
        <w:t xml:space="preserve"> s </w:t>
      </w:r>
      <w:proofErr w:type="spellStart"/>
      <w:r>
        <w:t>uređajima</w:t>
      </w:r>
      <w:proofErr w:type="spellEnd"/>
      <w:r>
        <w:t xml:space="preserve"> u </w:t>
      </w:r>
      <w:proofErr w:type="spellStart"/>
      <w:r>
        <w:t>urbanom</w:t>
      </w:r>
      <w:proofErr w:type="spellEnd"/>
      <w:r>
        <w:t xml:space="preserve"> </w:t>
      </w:r>
      <w:proofErr w:type="spellStart"/>
      <w:r>
        <w:t>vrtu</w:t>
      </w:r>
      <w:proofErr w:type="spellEnd"/>
      <w:r>
        <w:t xml:space="preserve">, </w:t>
      </w:r>
      <w:proofErr w:type="spellStart"/>
      <w:r>
        <w:t>Diplomski</w:t>
      </w:r>
      <w:proofErr w:type="spellEnd"/>
      <w:r>
        <w:t xml:space="preserve"> rad. </w:t>
      </w:r>
      <w:proofErr w:type="spellStart"/>
      <w:r>
        <w:t>Fakultet</w:t>
      </w:r>
      <w:proofErr w:type="spellEnd"/>
      <w:r>
        <w:t xml:space="preserve"> </w:t>
      </w:r>
      <w:proofErr w:type="spellStart"/>
      <w:r>
        <w:t>Elektrotehnike</w:t>
      </w:r>
      <w:proofErr w:type="spellEnd"/>
      <w:r>
        <w:t xml:space="preserve"> </w:t>
      </w:r>
      <w:proofErr w:type="spellStart"/>
      <w:r>
        <w:t>i</w:t>
      </w:r>
      <w:proofErr w:type="spellEnd"/>
      <w:r>
        <w:t xml:space="preserve"> </w:t>
      </w:r>
      <w:proofErr w:type="spellStart"/>
      <w:r>
        <w:t>računarstva</w:t>
      </w:r>
      <w:proofErr w:type="spellEnd"/>
      <w:r>
        <w:rPr>
          <w:lang w:val="hr-HR"/>
        </w:rPr>
        <w:t>)</w:t>
      </w:r>
    </w:p>
    <w:p w14:paraId="4DA200CF" w14:textId="77777777" w:rsidR="005C0CF2" w:rsidRDefault="00000000">
      <w:pPr>
        <w:pStyle w:val="Heading3"/>
        <w:rPr>
          <w:i w:val="0"/>
          <w:iCs/>
          <w:lang w:val="hr-HR"/>
        </w:rPr>
      </w:pPr>
      <w:bookmarkStart w:id="40" w:name="_Toc124886431"/>
      <w:bookmarkStart w:id="41" w:name="_Toc125132355"/>
      <w:proofErr w:type="spellStart"/>
      <w:r>
        <w:rPr>
          <w:lang w:val="hr-HR"/>
        </w:rPr>
        <w:lastRenderedPageBreak/>
        <w:t>LoRaWAN</w:t>
      </w:r>
      <w:proofErr w:type="spellEnd"/>
      <w:r>
        <w:rPr>
          <w:lang w:val="hr-HR"/>
        </w:rPr>
        <w:t xml:space="preserve"> </w:t>
      </w:r>
      <w:proofErr w:type="spellStart"/>
      <w:r>
        <w:rPr>
          <w:lang w:val="hr-HR"/>
        </w:rPr>
        <w:t>Gateway</w:t>
      </w:r>
      <w:proofErr w:type="spellEnd"/>
      <w:r>
        <w:rPr>
          <w:i w:val="0"/>
          <w:iCs/>
          <w:lang w:val="hr-HR"/>
        </w:rPr>
        <w:t xml:space="preserve"> i </w:t>
      </w:r>
      <w:proofErr w:type="spellStart"/>
      <w:r>
        <w:rPr>
          <w:i w:val="0"/>
          <w:iCs/>
          <w:lang w:val="hr-HR"/>
        </w:rPr>
        <w:t>ChirpStack</w:t>
      </w:r>
      <w:proofErr w:type="spellEnd"/>
      <w:r>
        <w:rPr>
          <w:i w:val="0"/>
          <w:iCs/>
          <w:lang w:val="hr-HR"/>
        </w:rPr>
        <w:t xml:space="preserve"> poslužitelj</w:t>
      </w:r>
      <w:bookmarkEnd w:id="40"/>
      <w:bookmarkEnd w:id="41"/>
    </w:p>
    <w:p w14:paraId="5B05E4CE" w14:textId="77777777" w:rsidR="005C0CF2" w:rsidRDefault="005C0CF2">
      <w:pPr>
        <w:rPr>
          <w:lang w:val="hr-HR"/>
        </w:rPr>
      </w:pPr>
    </w:p>
    <w:p w14:paraId="0C27AA5A" w14:textId="77777777" w:rsidR="005C0CF2" w:rsidRDefault="00000000">
      <w:pPr>
        <w:ind w:left="720"/>
        <w:jc w:val="both"/>
        <w:rPr>
          <w:lang w:val="hr-HR"/>
        </w:rPr>
      </w:pPr>
      <w:r>
        <w:rPr>
          <w:lang w:val="hr-HR"/>
        </w:rPr>
        <w:t xml:space="preserve">Za spajanje na mrežu </w:t>
      </w:r>
      <w:proofErr w:type="spellStart"/>
      <w:r>
        <w:rPr>
          <w:lang w:val="hr-HR"/>
        </w:rPr>
        <w:t>LoRaWAN</w:t>
      </w:r>
      <w:proofErr w:type="spellEnd"/>
      <w:r>
        <w:rPr>
          <w:lang w:val="hr-HR"/>
        </w:rPr>
        <w:t xml:space="preserve"> potrebno je spojiti se na </w:t>
      </w:r>
      <w:proofErr w:type="spellStart"/>
      <w:r>
        <w:rPr>
          <w:lang w:val="hr-HR"/>
        </w:rPr>
        <w:t>ChirpStack</w:t>
      </w:r>
      <w:proofErr w:type="spellEnd"/>
      <w:r>
        <w:rPr>
          <w:lang w:val="hr-HR"/>
        </w:rPr>
        <w:t xml:space="preserve">, </w:t>
      </w:r>
      <w:proofErr w:type="spellStart"/>
      <w:r>
        <w:rPr>
          <w:lang w:val="hr-HR"/>
        </w:rPr>
        <w:t>LoRaWAN</w:t>
      </w:r>
      <w:proofErr w:type="spellEnd"/>
      <w:r>
        <w:rPr>
          <w:lang w:val="hr-HR"/>
        </w:rPr>
        <w:t xml:space="preserve"> mrežni poslužitelj preko kojega možemo dodavati, brisati i uređivati uređaje (poput Clicker2), </w:t>
      </w:r>
      <w:proofErr w:type="spellStart"/>
      <w:r>
        <w:rPr>
          <w:lang w:val="hr-HR"/>
        </w:rPr>
        <w:t>gatewaye</w:t>
      </w:r>
      <w:proofErr w:type="spellEnd"/>
      <w:r>
        <w:rPr>
          <w:lang w:val="hr-HR"/>
        </w:rPr>
        <w:t xml:space="preserve"> i još mnogo toga što nije važno trenutno za pokretanje aplikacije. </w:t>
      </w:r>
    </w:p>
    <w:p w14:paraId="68BEE74E" w14:textId="77777777" w:rsidR="005C0CF2" w:rsidRDefault="00000000">
      <w:pPr>
        <w:ind w:left="720"/>
        <w:jc w:val="both"/>
        <w:rPr>
          <w:lang w:val="hr-HR"/>
        </w:rPr>
      </w:pPr>
      <w:r>
        <w:rPr>
          <w:lang w:val="hr-HR"/>
        </w:rPr>
        <w:t xml:space="preserve">Na </w:t>
      </w:r>
      <w:proofErr w:type="spellStart"/>
      <w:r>
        <w:rPr>
          <w:lang w:val="hr-HR"/>
        </w:rPr>
        <w:t>ChirpStacku</w:t>
      </w:r>
      <w:proofErr w:type="spellEnd"/>
      <w:r>
        <w:rPr>
          <w:lang w:val="hr-HR"/>
        </w:rPr>
        <w:t xml:space="preserve"> je već izrađena aplikacija i </w:t>
      </w:r>
      <w:proofErr w:type="spellStart"/>
      <w:r>
        <w:rPr>
          <w:lang w:val="hr-HR"/>
        </w:rPr>
        <w:t>kofiguriran</w:t>
      </w:r>
      <w:proofErr w:type="spellEnd"/>
      <w:r>
        <w:rPr>
          <w:lang w:val="hr-HR"/>
        </w:rPr>
        <w:t xml:space="preserve"> </w:t>
      </w:r>
      <w:proofErr w:type="spellStart"/>
      <w:r>
        <w:rPr>
          <w:lang w:val="hr-HR"/>
        </w:rPr>
        <w:t>gateway</w:t>
      </w:r>
      <w:proofErr w:type="spellEnd"/>
      <w:r>
        <w:rPr>
          <w:lang w:val="hr-HR"/>
        </w:rPr>
        <w:t>, a dodavanje uređaja će biti objašnjeno u nastavku.</w:t>
      </w:r>
    </w:p>
    <w:p w14:paraId="7EBC8668" w14:textId="77777777" w:rsidR="005C0CF2" w:rsidRDefault="00000000">
      <w:pPr>
        <w:ind w:left="720"/>
        <w:jc w:val="both"/>
        <w:rPr>
          <w:lang w:val="hr-HR"/>
        </w:rPr>
      </w:pPr>
      <w:r>
        <w:rPr>
          <w:lang w:val="hr-HR"/>
        </w:rPr>
        <w:t xml:space="preserve">Za spajanje na </w:t>
      </w:r>
      <w:proofErr w:type="spellStart"/>
      <w:r>
        <w:rPr>
          <w:lang w:val="hr-HR"/>
        </w:rPr>
        <w:t>ChripStack</w:t>
      </w:r>
      <w:proofErr w:type="spellEnd"/>
      <w:r>
        <w:rPr>
          <w:lang w:val="hr-HR"/>
        </w:rPr>
        <w:t xml:space="preserve"> potrebno je učitati projekt u </w:t>
      </w:r>
      <w:proofErr w:type="spellStart"/>
      <w:r>
        <w:rPr>
          <w:lang w:val="hr-HR"/>
        </w:rPr>
        <w:t>PuTTY</w:t>
      </w:r>
      <w:proofErr w:type="spellEnd"/>
      <w:r>
        <w:rPr>
          <w:lang w:val="hr-HR"/>
        </w:rPr>
        <w:t xml:space="preserve"> (na slici 3.4.2.1. „projektR22“) i pokrenuti, otvorit će se terminal (slika 3.4.2.2.) koji će tražiti podatke za vašu prijavu kako biste mogli otvoriti </w:t>
      </w:r>
      <w:proofErr w:type="spellStart"/>
      <w:r>
        <w:rPr>
          <w:lang w:val="hr-HR"/>
        </w:rPr>
        <w:t>ChirpStack</w:t>
      </w:r>
      <w:proofErr w:type="spellEnd"/>
      <w:r>
        <w:rPr>
          <w:lang w:val="hr-HR"/>
        </w:rPr>
        <w:t xml:space="preserve"> na http://localhost:8080. </w:t>
      </w:r>
    </w:p>
    <w:p w14:paraId="217D3347" w14:textId="77777777" w:rsidR="005C0CF2" w:rsidRDefault="005C0CF2">
      <w:pPr>
        <w:ind w:left="720"/>
        <w:jc w:val="both"/>
        <w:rPr>
          <w:lang w:val="hr-HR"/>
        </w:rPr>
      </w:pPr>
    </w:p>
    <w:p w14:paraId="320DBC1E" w14:textId="7505C206" w:rsidR="005C0CF2" w:rsidRDefault="00000000">
      <w:pPr>
        <w:ind w:left="720"/>
        <w:jc w:val="both"/>
        <w:rPr>
          <w:lang w:val="hr-HR"/>
        </w:rPr>
      </w:pPr>
      <w:r>
        <w:rPr>
          <w:lang w:val="hr-HR"/>
        </w:rPr>
        <w:t xml:space="preserve">Kako bi se uređaj dodao potrebno je ući u </w:t>
      </w:r>
      <w:proofErr w:type="spellStart"/>
      <w:r>
        <w:rPr>
          <w:i/>
          <w:iCs/>
          <w:lang w:val="hr-HR"/>
        </w:rPr>
        <w:t>Applications</w:t>
      </w:r>
      <w:proofErr w:type="spellEnd"/>
      <w:r>
        <w:rPr>
          <w:lang w:val="hr-HR"/>
        </w:rPr>
        <w:t xml:space="preserve">, željenu aplikaciju </w:t>
      </w:r>
      <w:r w:rsidR="00A268C5">
        <w:rPr>
          <w:lang w:val="hr-HR"/>
        </w:rPr>
        <w:t xml:space="preserve">i </w:t>
      </w:r>
      <w:r>
        <w:rPr>
          <w:lang w:val="hr-HR"/>
        </w:rPr>
        <w:t>kliknuti gumb +</w:t>
      </w:r>
      <w:r w:rsidR="00A268C5">
        <w:rPr>
          <w:lang w:val="hr-HR"/>
        </w:rPr>
        <w:t xml:space="preserve"> CREATE</w:t>
      </w:r>
      <w:r>
        <w:rPr>
          <w:lang w:val="hr-HR"/>
        </w:rPr>
        <w:t>.</w:t>
      </w:r>
      <w:r w:rsidR="00A268C5">
        <w:rPr>
          <w:lang w:val="hr-HR"/>
        </w:rPr>
        <w:t xml:space="preserve"> Tada će biti potrebno ispuniti formu za kreiranje uređaja kao na slici 3.4.2.3. (u nastavku dolje). </w:t>
      </w:r>
      <w:r>
        <w:rPr>
          <w:lang w:val="hr-HR"/>
        </w:rPr>
        <w:t xml:space="preserve">Da bi se uređaj mogao povezati s poslužiteljem potrebna je OTAA aktivacija koja će se dogoditi nakon unošenja ispravnog aplikacijskog ključa i </w:t>
      </w:r>
      <w:proofErr w:type="spellStart"/>
      <w:r>
        <w:rPr>
          <w:lang w:val="hr-HR"/>
        </w:rPr>
        <w:t>DevEUI</w:t>
      </w:r>
      <w:proofErr w:type="spellEnd"/>
      <w:r>
        <w:rPr>
          <w:lang w:val="hr-HR"/>
        </w:rPr>
        <w:t xml:space="preserve"> broja u programskom kodu, odnosno kod dodavanja uređaja. (vidi sliku 3.4.2.</w:t>
      </w:r>
      <w:r w:rsidR="00A268C5">
        <w:rPr>
          <w:lang w:val="hr-HR"/>
        </w:rPr>
        <w:t>4</w:t>
      </w:r>
      <w:r>
        <w:rPr>
          <w:lang w:val="hr-HR"/>
        </w:rPr>
        <w:t>.) Osim aplikacijskog ključa trebat će promijeniti način spajanja, ako već nije promijenjen, kako je prikazano na slici 3.4.2.</w:t>
      </w:r>
      <w:r w:rsidR="00A268C5">
        <w:rPr>
          <w:lang w:val="hr-HR"/>
        </w:rPr>
        <w:t>5</w:t>
      </w:r>
      <w:r>
        <w:rPr>
          <w:lang w:val="hr-HR"/>
        </w:rPr>
        <w:t>.</w:t>
      </w:r>
    </w:p>
    <w:p w14:paraId="53F6924E" w14:textId="3C77F802" w:rsidR="005C0CF2" w:rsidRDefault="00000000">
      <w:pPr>
        <w:ind w:left="720"/>
        <w:jc w:val="both"/>
        <w:rPr>
          <w:lang w:val="hr-HR"/>
        </w:rPr>
      </w:pPr>
      <w:r>
        <w:rPr>
          <w:lang w:val="hr-HR"/>
        </w:rPr>
        <w:t>Nakon uspješnog spajanja na kreće se sa uzlaznom komunikacijom, primjer uzlazne poruke možemo vidjeti na slici 3.4.2.</w:t>
      </w:r>
      <w:r w:rsidR="00A268C5">
        <w:rPr>
          <w:lang w:val="hr-HR"/>
        </w:rPr>
        <w:t>6</w:t>
      </w:r>
      <w:r>
        <w:rPr>
          <w:lang w:val="hr-HR"/>
        </w:rPr>
        <w:t xml:space="preserve">. </w:t>
      </w:r>
    </w:p>
    <w:p w14:paraId="61722E9B" w14:textId="77777777" w:rsidR="00A268C5" w:rsidRDefault="00A268C5">
      <w:pPr>
        <w:ind w:left="720"/>
        <w:jc w:val="both"/>
        <w:rPr>
          <w:lang w:val="hr-HR"/>
        </w:rPr>
      </w:pPr>
    </w:p>
    <w:p w14:paraId="35579826" w14:textId="77777777" w:rsidR="005C0CF2" w:rsidRDefault="005C0CF2">
      <w:pPr>
        <w:ind w:left="720"/>
        <w:jc w:val="both"/>
        <w:rPr>
          <w:lang w:val="hr-HR"/>
        </w:rPr>
      </w:pPr>
    </w:p>
    <w:p w14:paraId="7C74AD29" w14:textId="77777777" w:rsidR="005C0CF2" w:rsidRDefault="00000000">
      <w:pPr>
        <w:ind w:left="720"/>
        <w:jc w:val="center"/>
        <w:rPr>
          <w:lang w:val="hr-HR"/>
        </w:rPr>
      </w:pPr>
      <w:r>
        <w:rPr>
          <w:noProof/>
        </w:rPr>
        <w:drawing>
          <wp:inline distT="0" distB="0" distL="0" distR="0" wp14:anchorId="57672FFD" wp14:editId="2CA8EEF4">
            <wp:extent cx="4324350" cy="4114800"/>
            <wp:effectExtent l="0" t="0" r="0" b="0"/>
            <wp:docPr id="5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3" descr="Graphical user interface, application&#10;&#10;Description automatically generated"/>
                    <pic:cNvPicPr>
                      <a:picLocks noChangeAspect="1" noChangeArrowheads="1"/>
                    </pic:cNvPicPr>
                  </pic:nvPicPr>
                  <pic:blipFill>
                    <a:blip r:embed="rId63"/>
                    <a:stretch>
                      <a:fillRect/>
                    </a:stretch>
                  </pic:blipFill>
                  <pic:spPr bwMode="auto">
                    <a:xfrm>
                      <a:off x="0" y="0"/>
                      <a:ext cx="4324350" cy="4114800"/>
                    </a:xfrm>
                    <a:prstGeom prst="rect">
                      <a:avLst/>
                    </a:prstGeom>
                  </pic:spPr>
                </pic:pic>
              </a:graphicData>
            </a:graphic>
          </wp:inline>
        </w:drawing>
      </w:r>
    </w:p>
    <w:p w14:paraId="2324096A" w14:textId="77777777" w:rsidR="005C0CF2" w:rsidRDefault="005C0CF2">
      <w:pPr>
        <w:ind w:left="720"/>
        <w:jc w:val="center"/>
        <w:rPr>
          <w:lang w:val="hr-HR"/>
        </w:rPr>
      </w:pPr>
    </w:p>
    <w:p w14:paraId="3889E360" w14:textId="77777777" w:rsidR="005C0CF2" w:rsidRDefault="00000000">
      <w:pPr>
        <w:ind w:left="720"/>
        <w:jc w:val="center"/>
        <w:rPr>
          <w:lang w:val="hr-HR"/>
        </w:rPr>
      </w:pPr>
      <w:r>
        <w:rPr>
          <w:lang w:val="hr-HR"/>
        </w:rPr>
        <w:t xml:space="preserve">Slika 3.4.2.1. </w:t>
      </w:r>
      <w:proofErr w:type="spellStart"/>
      <w:r>
        <w:rPr>
          <w:lang w:val="hr-HR"/>
        </w:rPr>
        <w:t>PuTTY</w:t>
      </w:r>
      <w:proofErr w:type="spellEnd"/>
      <w:r>
        <w:rPr>
          <w:lang w:val="hr-HR"/>
        </w:rPr>
        <w:t xml:space="preserve"> prozor</w:t>
      </w:r>
    </w:p>
    <w:p w14:paraId="1CE4B8BD" w14:textId="77777777" w:rsidR="005C0CF2" w:rsidRDefault="005C0CF2">
      <w:pPr>
        <w:ind w:left="720"/>
        <w:jc w:val="center"/>
        <w:rPr>
          <w:lang w:val="hr-HR"/>
        </w:rPr>
      </w:pPr>
    </w:p>
    <w:p w14:paraId="0D8FDC7E" w14:textId="77777777" w:rsidR="005C0CF2" w:rsidRDefault="00000000" w:rsidP="00A268C5">
      <w:pPr>
        <w:jc w:val="center"/>
        <w:rPr>
          <w:lang w:val="hr-HR"/>
        </w:rPr>
      </w:pPr>
      <w:r>
        <w:rPr>
          <w:noProof/>
        </w:rPr>
        <w:lastRenderedPageBreak/>
        <w:drawing>
          <wp:inline distT="0" distB="0" distL="0" distR="0" wp14:anchorId="67E3CBA6" wp14:editId="2908844F">
            <wp:extent cx="4603750" cy="2933700"/>
            <wp:effectExtent l="0" t="0" r="0" b="0"/>
            <wp:docPr id="5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4" descr="Text&#10;&#10;Description automatically generated"/>
                    <pic:cNvPicPr>
                      <a:picLocks noChangeAspect="1" noChangeArrowheads="1"/>
                    </pic:cNvPicPr>
                  </pic:nvPicPr>
                  <pic:blipFill>
                    <a:blip r:embed="rId64"/>
                    <a:stretch>
                      <a:fillRect/>
                    </a:stretch>
                  </pic:blipFill>
                  <pic:spPr bwMode="auto">
                    <a:xfrm>
                      <a:off x="0" y="0"/>
                      <a:ext cx="4603750" cy="2933700"/>
                    </a:xfrm>
                    <a:prstGeom prst="rect">
                      <a:avLst/>
                    </a:prstGeom>
                  </pic:spPr>
                </pic:pic>
              </a:graphicData>
            </a:graphic>
          </wp:inline>
        </w:drawing>
      </w:r>
    </w:p>
    <w:p w14:paraId="630A793B" w14:textId="77777777" w:rsidR="005C0CF2" w:rsidRDefault="005C0CF2">
      <w:pPr>
        <w:ind w:left="720"/>
        <w:jc w:val="center"/>
        <w:rPr>
          <w:lang w:val="hr-HR"/>
        </w:rPr>
      </w:pPr>
    </w:p>
    <w:p w14:paraId="23D9B3C3" w14:textId="7367388D" w:rsidR="005C0CF2" w:rsidRDefault="00000000" w:rsidP="00A268C5">
      <w:pPr>
        <w:jc w:val="center"/>
        <w:rPr>
          <w:i/>
          <w:iCs/>
          <w:lang w:val="hr-HR"/>
        </w:rPr>
      </w:pPr>
      <w:r>
        <w:rPr>
          <w:lang w:val="hr-HR"/>
        </w:rPr>
        <w:t xml:space="preserve">Slika 3.4.2.2. </w:t>
      </w:r>
      <w:proofErr w:type="spellStart"/>
      <w:r>
        <w:rPr>
          <w:lang w:val="hr-HR"/>
        </w:rPr>
        <w:t>PuTTY</w:t>
      </w:r>
      <w:proofErr w:type="spellEnd"/>
      <w:r>
        <w:rPr>
          <w:lang w:val="hr-HR"/>
        </w:rPr>
        <w:t xml:space="preserve"> terminal </w:t>
      </w:r>
      <w:r w:rsidR="00A268C5">
        <w:rPr>
          <w:lang w:val="hr-HR"/>
        </w:rPr>
        <w:t>–</w:t>
      </w:r>
      <w:r>
        <w:rPr>
          <w:lang w:val="hr-HR"/>
        </w:rPr>
        <w:t xml:space="preserve"> </w:t>
      </w:r>
      <w:r>
        <w:rPr>
          <w:i/>
          <w:iCs/>
          <w:lang w:val="hr-HR"/>
        </w:rPr>
        <w:t>login</w:t>
      </w:r>
    </w:p>
    <w:p w14:paraId="59F15CE0" w14:textId="77777777" w:rsidR="00A268C5" w:rsidRDefault="00A268C5">
      <w:pPr>
        <w:ind w:left="720"/>
        <w:jc w:val="center"/>
        <w:rPr>
          <w:i/>
          <w:iCs/>
          <w:lang w:val="hr-HR"/>
        </w:rPr>
      </w:pPr>
    </w:p>
    <w:p w14:paraId="4C08193B" w14:textId="784AF532" w:rsidR="00A268C5" w:rsidRDefault="00A268C5">
      <w:pPr>
        <w:ind w:left="720"/>
        <w:jc w:val="center"/>
        <w:rPr>
          <w:i/>
          <w:iCs/>
          <w:lang w:val="hr-HR"/>
        </w:rPr>
      </w:pPr>
    </w:p>
    <w:p w14:paraId="559F83DB" w14:textId="09951BAF" w:rsidR="00A268C5" w:rsidRPr="00A268C5" w:rsidRDefault="00A268C5" w:rsidP="00A268C5">
      <w:pPr>
        <w:jc w:val="center"/>
        <w:rPr>
          <w:lang w:val="hr-HR"/>
        </w:rPr>
      </w:pPr>
      <w:r>
        <w:rPr>
          <w:noProof/>
        </w:rPr>
        <w:drawing>
          <wp:inline distT="0" distB="0" distL="0" distR="0" wp14:anchorId="037116F4" wp14:editId="4987A239">
            <wp:extent cx="5943600" cy="360299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65"/>
                    <a:stretch>
                      <a:fillRect/>
                    </a:stretch>
                  </pic:blipFill>
                  <pic:spPr>
                    <a:xfrm>
                      <a:off x="0" y="0"/>
                      <a:ext cx="5943600" cy="3602990"/>
                    </a:xfrm>
                    <a:prstGeom prst="rect">
                      <a:avLst/>
                    </a:prstGeom>
                  </pic:spPr>
                </pic:pic>
              </a:graphicData>
            </a:graphic>
          </wp:inline>
        </w:drawing>
      </w:r>
      <w:r>
        <w:rPr>
          <w:lang w:val="hr-HR"/>
        </w:rPr>
        <w:t>Slika 3.4.2.3. Dodavanje uređaja</w:t>
      </w:r>
    </w:p>
    <w:p w14:paraId="71D205D2" w14:textId="77777777" w:rsidR="005C0CF2" w:rsidRDefault="005C0CF2">
      <w:pPr>
        <w:ind w:left="720"/>
        <w:jc w:val="center"/>
        <w:rPr>
          <w:lang w:val="hr-HR"/>
        </w:rPr>
      </w:pPr>
    </w:p>
    <w:p w14:paraId="21363C28" w14:textId="77777777" w:rsidR="005C0CF2" w:rsidRDefault="005C0CF2">
      <w:pPr>
        <w:ind w:left="720"/>
        <w:jc w:val="center"/>
        <w:rPr>
          <w:lang w:val="hr-HR"/>
        </w:rPr>
      </w:pPr>
    </w:p>
    <w:p w14:paraId="38AE8F8A" w14:textId="77777777" w:rsidR="005C0CF2" w:rsidRDefault="00000000">
      <w:pPr>
        <w:jc w:val="center"/>
        <w:rPr>
          <w:lang w:val="hr-HR"/>
        </w:rPr>
      </w:pPr>
      <w:r>
        <w:rPr>
          <w:noProof/>
        </w:rPr>
        <w:lastRenderedPageBreak/>
        <w:drawing>
          <wp:inline distT="0" distB="0" distL="0" distR="0" wp14:anchorId="46C89ED8" wp14:editId="19829DA3">
            <wp:extent cx="4762500" cy="2209800"/>
            <wp:effectExtent l="0" t="0" r="0" b="0"/>
            <wp:docPr id="55"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9" descr="Text&#10;&#10;Description automatically generated"/>
                    <pic:cNvPicPr>
                      <a:picLocks noChangeAspect="1" noChangeArrowheads="1"/>
                    </pic:cNvPicPr>
                  </pic:nvPicPr>
                  <pic:blipFill>
                    <a:blip r:embed="rId66"/>
                    <a:stretch>
                      <a:fillRect/>
                    </a:stretch>
                  </pic:blipFill>
                  <pic:spPr bwMode="auto">
                    <a:xfrm>
                      <a:off x="0" y="0"/>
                      <a:ext cx="4762500" cy="2209800"/>
                    </a:xfrm>
                    <a:prstGeom prst="rect">
                      <a:avLst/>
                    </a:prstGeom>
                  </pic:spPr>
                </pic:pic>
              </a:graphicData>
            </a:graphic>
          </wp:inline>
        </w:drawing>
      </w:r>
    </w:p>
    <w:p w14:paraId="1BC58624" w14:textId="77777777" w:rsidR="005C0CF2" w:rsidRDefault="005C0CF2">
      <w:pPr>
        <w:jc w:val="center"/>
        <w:rPr>
          <w:lang w:val="hr-HR"/>
        </w:rPr>
      </w:pPr>
    </w:p>
    <w:p w14:paraId="03B7C0DD" w14:textId="77777777" w:rsidR="005C0CF2" w:rsidRDefault="00000000">
      <w:pPr>
        <w:jc w:val="center"/>
        <w:rPr>
          <w:lang w:val="hr-HR"/>
        </w:rPr>
      </w:pPr>
      <w:r>
        <w:rPr>
          <w:lang w:val="hr-HR"/>
        </w:rPr>
        <w:t>Slika 3.4.2.3. Dodavanje aplikacijskog ključa u kod</w:t>
      </w:r>
    </w:p>
    <w:p w14:paraId="3B6E9116" w14:textId="77777777" w:rsidR="005C0CF2" w:rsidRDefault="005C0CF2">
      <w:pPr>
        <w:jc w:val="center"/>
        <w:rPr>
          <w:lang w:val="hr-HR"/>
        </w:rPr>
      </w:pPr>
    </w:p>
    <w:p w14:paraId="1BC0D8AE" w14:textId="77777777" w:rsidR="005C0CF2" w:rsidRDefault="005C0CF2">
      <w:pPr>
        <w:jc w:val="center"/>
        <w:rPr>
          <w:lang w:val="hr-HR"/>
        </w:rPr>
      </w:pPr>
    </w:p>
    <w:p w14:paraId="50453CF6" w14:textId="77777777" w:rsidR="005C0CF2" w:rsidRDefault="00000000">
      <w:pPr>
        <w:jc w:val="center"/>
        <w:rPr>
          <w:lang w:val="hr-HR"/>
        </w:rPr>
      </w:pPr>
      <w:r>
        <w:rPr>
          <w:noProof/>
        </w:rPr>
        <w:drawing>
          <wp:inline distT="0" distB="0" distL="0" distR="0" wp14:anchorId="42E62F89" wp14:editId="13BA72E3">
            <wp:extent cx="5362575" cy="704850"/>
            <wp:effectExtent l="0" t="0" r="0" b="0"/>
            <wp:docPr id="56"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0" descr="A screenshot of a computer&#10;&#10;Description automatically generated with medium confidence"/>
                    <pic:cNvPicPr>
                      <a:picLocks noChangeAspect="1" noChangeArrowheads="1"/>
                    </pic:cNvPicPr>
                  </pic:nvPicPr>
                  <pic:blipFill>
                    <a:blip r:embed="rId67"/>
                    <a:stretch>
                      <a:fillRect/>
                    </a:stretch>
                  </pic:blipFill>
                  <pic:spPr bwMode="auto">
                    <a:xfrm>
                      <a:off x="0" y="0"/>
                      <a:ext cx="5362575" cy="704850"/>
                    </a:xfrm>
                    <a:prstGeom prst="rect">
                      <a:avLst/>
                    </a:prstGeom>
                  </pic:spPr>
                </pic:pic>
              </a:graphicData>
            </a:graphic>
          </wp:inline>
        </w:drawing>
      </w:r>
    </w:p>
    <w:p w14:paraId="0B409A96" w14:textId="77777777" w:rsidR="005C0CF2" w:rsidRDefault="005C0CF2">
      <w:pPr>
        <w:jc w:val="center"/>
        <w:rPr>
          <w:lang w:val="hr-HR"/>
        </w:rPr>
      </w:pPr>
    </w:p>
    <w:p w14:paraId="48773193" w14:textId="77777777" w:rsidR="005C0CF2" w:rsidRDefault="00000000">
      <w:pPr>
        <w:jc w:val="center"/>
        <w:rPr>
          <w:lang w:val="hr-HR"/>
        </w:rPr>
      </w:pPr>
      <w:r>
        <w:rPr>
          <w:lang w:val="hr-HR"/>
        </w:rPr>
        <w:t>Slika 3.4.2.4. Promjena u kodu</w:t>
      </w:r>
    </w:p>
    <w:p w14:paraId="1FB5C060" w14:textId="77777777" w:rsidR="005C0CF2" w:rsidRDefault="005C0CF2">
      <w:pPr>
        <w:rPr>
          <w:lang w:val="hr-HR"/>
        </w:rPr>
      </w:pPr>
    </w:p>
    <w:p w14:paraId="1AA1F2E7" w14:textId="77777777" w:rsidR="005C0CF2" w:rsidRDefault="005C0CF2">
      <w:pPr>
        <w:rPr>
          <w:lang w:val="hr-HR"/>
        </w:rPr>
      </w:pPr>
    </w:p>
    <w:p w14:paraId="51F03B18" w14:textId="77777777" w:rsidR="005C0CF2" w:rsidRDefault="00000000">
      <w:pPr>
        <w:rPr>
          <w:lang w:val="hr-HR"/>
        </w:rPr>
      </w:pPr>
      <w:r>
        <w:rPr>
          <w:noProof/>
        </w:rPr>
        <w:drawing>
          <wp:inline distT="0" distB="0" distL="0" distR="0" wp14:anchorId="72D63951" wp14:editId="1F61C3E0">
            <wp:extent cx="6028690" cy="2992755"/>
            <wp:effectExtent l="0" t="0" r="0" b="0"/>
            <wp:docPr id="57"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1" descr="Graphical user interface, text, application&#10;&#10;Description automatically generated"/>
                    <pic:cNvPicPr>
                      <a:picLocks noChangeAspect="1" noChangeArrowheads="1"/>
                    </pic:cNvPicPr>
                  </pic:nvPicPr>
                  <pic:blipFill>
                    <a:blip r:embed="rId68"/>
                    <a:srcRect t="8966" r="3780" b="6149"/>
                    <a:stretch>
                      <a:fillRect/>
                    </a:stretch>
                  </pic:blipFill>
                  <pic:spPr bwMode="auto">
                    <a:xfrm>
                      <a:off x="0" y="0"/>
                      <a:ext cx="6028690" cy="2992755"/>
                    </a:xfrm>
                    <a:prstGeom prst="rect">
                      <a:avLst/>
                    </a:prstGeom>
                  </pic:spPr>
                </pic:pic>
              </a:graphicData>
            </a:graphic>
          </wp:inline>
        </w:drawing>
      </w:r>
    </w:p>
    <w:p w14:paraId="0817E3E2" w14:textId="77777777" w:rsidR="005C0CF2" w:rsidRDefault="005C0CF2">
      <w:pPr>
        <w:jc w:val="center"/>
        <w:rPr>
          <w:lang w:val="hr-HR"/>
        </w:rPr>
      </w:pPr>
    </w:p>
    <w:p w14:paraId="178E189D" w14:textId="77777777" w:rsidR="005C0CF2" w:rsidRDefault="00000000">
      <w:pPr>
        <w:jc w:val="center"/>
        <w:rPr>
          <w:lang w:val="hr-HR"/>
        </w:rPr>
      </w:pPr>
      <w:r>
        <w:rPr>
          <w:lang w:val="hr-HR"/>
        </w:rPr>
        <w:t>Slika 3.4.2.5. Primjer uzlazne poruke</w:t>
      </w:r>
    </w:p>
    <w:p w14:paraId="41530BC3" w14:textId="77777777" w:rsidR="005C0CF2" w:rsidRDefault="005C0CF2">
      <w:pPr>
        <w:rPr>
          <w:lang w:val="hr-HR"/>
        </w:rPr>
      </w:pPr>
    </w:p>
    <w:p w14:paraId="29F711AE" w14:textId="77777777" w:rsidR="005C0CF2" w:rsidRDefault="005C0CF2">
      <w:pPr>
        <w:rPr>
          <w:lang w:val="hr-HR"/>
        </w:rPr>
      </w:pPr>
    </w:p>
    <w:p w14:paraId="066E11E3" w14:textId="77777777" w:rsidR="005C0CF2" w:rsidRDefault="005C0CF2">
      <w:pPr>
        <w:rPr>
          <w:lang w:val="hr-HR"/>
        </w:rPr>
      </w:pPr>
    </w:p>
    <w:p w14:paraId="47B0E47E" w14:textId="77777777" w:rsidR="005C0CF2" w:rsidRDefault="00000000">
      <w:pPr>
        <w:widowControl/>
        <w:spacing w:line="240" w:lineRule="auto"/>
        <w:rPr>
          <w:lang w:val="hr-HR"/>
        </w:rPr>
      </w:pPr>
      <w:r>
        <w:br w:type="page"/>
      </w:r>
    </w:p>
    <w:p w14:paraId="683A83FF" w14:textId="77777777" w:rsidR="005C0CF2" w:rsidRDefault="00000000">
      <w:pPr>
        <w:pStyle w:val="Heading1"/>
        <w:rPr>
          <w:lang w:val="hr-HR"/>
        </w:rPr>
      </w:pPr>
      <w:bookmarkStart w:id="42" w:name="_Toc124886432"/>
      <w:bookmarkStart w:id="43" w:name="_Toc125132356"/>
      <w:r>
        <w:rPr>
          <w:lang w:val="hr-HR"/>
        </w:rPr>
        <w:lastRenderedPageBreak/>
        <w:t>Literatura</w:t>
      </w:r>
      <w:bookmarkEnd w:id="42"/>
      <w:bookmarkEnd w:id="43"/>
    </w:p>
    <w:p w14:paraId="27E6BFC1" w14:textId="77777777" w:rsidR="005C0CF2" w:rsidRDefault="00000000">
      <w:pPr>
        <w:numPr>
          <w:ilvl w:val="0"/>
          <w:numId w:val="4"/>
        </w:numPr>
        <w:rPr>
          <w:lang w:val="hr-HR"/>
        </w:rPr>
      </w:pPr>
      <w:proofErr w:type="spellStart"/>
      <w:r>
        <w:rPr>
          <w:lang w:val="hr-HR"/>
        </w:rPr>
        <w:t>Đurinec</w:t>
      </w:r>
      <w:proofErr w:type="spellEnd"/>
      <w:r>
        <w:rPr>
          <w:lang w:val="hr-HR"/>
        </w:rPr>
        <w:t>, Jan i dr. 2022. Mobilno IoT-polje. Tehnička dokumentacija. Fakultet elektrotehnike i računarstva Sveučilišta u Zagrebu. Zagreb. 14 str.</w:t>
      </w:r>
    </w:p>
    <w:p w14:paraId="5A571B17" w14:textId="77777777" w:rsidR="005C0CF2" w:rsidRDefault="00000000">
      <w:pPr>
        <w:numPr>
          <w:ilvl w:val="0"/>
          <w:numId w:val="4"/>
        </w:numPr>
        <w:rPr>
          <w:lang w:val="hr-HR"/>
        </w:rPr>
      </w:pPr>
      <w:proofErr w:type="spellStart"/>
      <w:r>
        <w:rPr>
          <w:lang w:val="hr-HR"/>
        </w:rPr>
        <w:t>Sruk</w:t>
      </w:r>
      <w:proofErr w:type="spellEnd"/>
      <w:r>
        <w:rPr>
          <w:lang w:val="hr-HR"/>
        </w:rPr>
        <w:t xml:space="preserve">, Vlado; Jović, Alan; </w:t>
      </w:r>
      <w:proofErr w:type="spellStart"/>
      <w:r>
        <w:rPr>
          <w:lang w:val="hr-HR"/>
        </w:rPr>
        <w:t>Frid</w:t>
      </w:r>
      <w:proofErr w:type="spellEnd"/>
      <w:r>
        <w:rPr>
          <w:lang w:val="hr-HR"/>
        </w:rPr>
        <w:t>, Nikolina. 2022. Radni okviri za web razvoj. Materijali s predavanja Programskog inženjerstva. Zavod za elektroniku, mikroelektroniku, računalne i inteligentne sustave Fakulteta elektrotehnike i računarstva Sveučilišta u Zagrebu. Zagreb. 82 sl.</w:t>
      </w:r>
    </w:p>
    <w:p w14:paraId="5AB7223D" w14:textId="77777777" w:rsidR="005C0CF2" w:rsidRDefault="00000000">
      <w:pPr>
        <w:numPr>
          <w:ilvl w:val="0"/>
          <w:numId w:val="4"/>
        </w:numPr>
        <w:rPr>
          <w:lang w:val="hr-HR"/>
        </w:rPr>
      </w:pPr>
      <w:proofErr w:type="spellStart"/>
      <w:r>
        <w:rPr>
          <w:lang w:val="hr-HR"/>
        </w:rPr>
        <w:t>Keycloak</w:t>
      </w:r>
      <w:proofErr w:type="spellEnd"/>
      <w:r>
        <w:rPr>
          <w:lang w:val="hr-HR"/>
        </w:rPr>
        <w:t xml:space="preserve">. Dokumentacija. </w:t>
      </w:r>
      <w:hyperlink r:id="rId69">
        <w:r>
          <w:rPr>
            <w:rStyle w:val="Hyperlink"/>
            <w:lang w:val="hr-HR"/>
          </w:rPr>
          <w:t>https://www.keycloak.org/documentation</w:t>
        </w:r>
      </w:hyperlink>
      <w:r>
        <w:rPr>
          <w:lang w:val="hr-HR"/>
        </w:rPr>
        <w:t xml:space="preserve"> (</w:t>
      </w:r>
      <w:proofErr w:type="spellStart"/>
      <w:r>
        <w:rPr>
          <w:lang w:val="hr-HR"/>
        </w:rPr>
        <w:t>pristupljeno</w:t>
      </w:r>
      <w:proofErr w:type="spellEnd"/>
      <w:r>
        <w:rPr>
          <w:lang w:val="hr-HR"/>
        </w:rPr>
        <w:t xml:space="preserve"> 6. siječnja 2023.)</w:t>
      </w:r>
    </w:p>
    <w:p w14:paraId="3EA952AE" w14:textId="77777777" w:rsidR="005C0CF2" w:rsidRDefault="00000000">
      <w:pPr>
        <w:numPr>
          <w:ilvl w:val="0"/>
          <w:numId w:val="4"/>
        </w:numPr>
        <w:rPr>
          <w:lang w:val="hr-HR"/>
        </w:rPr>
      </w:pPr>
      <w:r>
        <w:t xml:space="preserve">User manual </w:t>
      </w:r>
      <w:hyperlink r:id="rId70">
        <w:r>
          <w:rPr>
            <w:rStyle w:val="Hyperlink"/>
          </w:rPr>
          <w:t>clicker2-stm32-manual-v100.pdf (mikroe.com)</w:t>
        </w:r>
      </w:hyperlink>
      <w:r>
        <w:t xml:space="preserve"> (</w:t>
      </w:r>
      <w:proofErr w:type="spellStart"/>
      <w:r>
        <w:t>zadnje</w:t>
      </w:r>
      <w:proofErr w:type="spellEnd"/>
      <w:r>
        <w:t xml:space="preserve"> </w:t>
      </w:r>
      <w:proofErr w:type="spellStart"/>
      <w:r>
        <w:t>pristupljeno</w:t>
      </w:r>
      <w:proofErr w:type="spellEnd"/>
      <w:r>
        <w:t xml:space="preserve"> 16.01.2023)</w:t>
      </w:r>
    </w:p>
    <w:p w14:paraId="00D5B2DC" w14:textId="77777777" w:rsidR="005C0CF2" w:rsidRDefault="00000000">
      <w:pPr>
        <w:numPr>
          <w:ilvl w:val="0"/>
          <w:numId w:val="4"/>
        </w:numPr>
        <w:rPr>
          <w:lang w:val="hr-HR"/>
        </w:rPr>
      </w:pPr>
      <w:proofErr w:type="spellStart"/>
      <w:r>
        <w:t>Gudelj</w:t>
      </w:r>
      <w:proofErr w:type="spellEnd"/>
      <w:r>
        <w:t xml:space="preserve">, </w:t>
      </w:r>
      <w:proofErr w:type="spellStart"/>
      <w:r>
        <w:t>Petar</w:t>
      </w:r>
      <w:proofErr w:type="spellEnd"/>
      <w:r>
        <w:t xml:space="preserve"> </w:t>
      </w:r>
      <w:proofErr w:type="spellStart"/>
      <w:r>
        <w:t>Šimun</w:t>
      </w:r>
      <w:proofErr w:type="spellEnd"/>
      <w:r>
        <w:t xml:space="preserve">, 2022. </w:t>
      </w:r>
      <w:proofErr w:type="spellStart"/>
      <w:r>
        <w:t>Prikupljanje</w:t>
      </w:r>
      <w:proofErr w:type="spellEnd"/>
      <w:r>
        <w:t xml:space="preserve"> </w:t>
      </w:r>
      <w:proofErr w:type="spellStart"/>
      <w:r>
        <w:t>podataka</w:t>
      </w:r>
      <w:proofErr w:type="spellEnd"/>
      <w:r>
        <w:t xml:space="preserve"> I </w:t>
      </w:r>
      <w:proofErr w:type="spellStart"/>
      <w:r>
        <w:t>aktuacija</w:t>
      </w:r>
      <w:proofErr w:type="spellEnd"/>
      <w:r>
        <w:t xml:space="preserve"> s </w:t>
      </w:r>
      <w:proofErr w:type="spellStart"/>
      <w:r>
        <w:t>uređajima</w:t>
      </w:r>
      <w:proofErr w:type="spellEnd"/>
      <w:r>
        <w:t xml:space="preserve"> u </w:t>
      </w:r>
      <w:proofErr w:type="spellStart"/>
      <w:r>
        <w:t>urbanom</w:t>
      </w:r>
      <w:proofErr w:type="spellEnd"/>
      <w:r>
        <w:t xml:space="preserve"> </w:t>
      </w:r>
      <w:proofErr w:type="spellStart"/>
      <w:r>
        <w:t>vrtu</w:t>
      </w:r>
      <w:proofErr w:type="spellEnd"/>
      <w:r>
        <w:t xml:space="preserve">, </w:t>
      </w:r>
      <w:proofErr w:type="spellStart"/>
      <w:r>
        <w:t>Diplomski</w:t>
      </w:r>
      <w:proofErr w:type="spellEnd"/>
      <w:r>
        <w:t xml:space="preserve"> rad. </w:t>
      </w:r>
      <w:proofErr w:type="spellStart"/>
      <w:r>
        <w:t>Fakultet</w:t>
      </w:r>
      <w:proofErr w:type="spellEnd"/>
      <w:r>
        <w:t xml:space="preserve"> </w:t>
      </w:r>
      <w:proofErr w:type="spellStart"/>
      <w:r>
        <w:t>Elektrotehnike</w:t>
      </w:r>
      <w:proofErr w:type="spellEnd"/>
      <w:r>
        <w:t xml:space="preserve"> </w:t>
      </w:r>
      <w:proofErr w:type="spellStart"/>
      <w:r>
        <w:t>i</w:t>
      </w:r>
      <w:proofErr w:type="spellEnd"/>
      <w:r>
        <w:t xml:space="preserve"> </w:t>
      </w:r>
      <w:proofErr w:type="spellStart"/>
      <w:r>
        <w:t>računarstva</w:t>
      </w:r>
      <w:proofErr w:type="spellEnd"/>
    </w:p>
    <w:sectPr w:rsidR="005C0CF2">
      <w:headerReference w:type="default" r:id="rId71"/>
      <w:footerReference w:type="default" r:id="rId72"/>
      <w:pgSz w:w="12240" w:h="15840"/>
      <w:pgMar w:top="1440" w:right="1440" w:bottom="1440" w:left="1440" w:header="720" w:footer="720" w:gutter="0"/>
      <w:cols w:space="720"/>
      <w:formProt w:val="0"/>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3A8209" w14:textId="77777777" w:rsidR="00DF4823" w:rsidRDefault="00DF4823">
      <w:pPr>
        <w:spacing w:line="240" w:lineRule="auto"/>
      </w:pPr>
      <w:r>
        <w:separator/>
      </w:r>
    </w:p>
  </w:endnote>
  <w:endnote w:type="continuationSeparator" w:id="0">
    <w:p w14:paraId="1B7C84D4" w14:textId="77777777" w:rsidR="00DF4823" w:rsidRDefault="00DF48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Menlo">
    <w:charset w:val="00"/>
    <w:family w:val="modern"/>
    <w:pitch w:val="fixed"/>
    <w:sig w:usb0="E60022FF" w:usb1="D200F9FB" w:usb2="02000028" w:usb3="00000000" w:csb0="000001D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86" w:type="dxa"/>
      <w:tblLayout w:type="fixed"/>
      <w:tblLook w:val="0000" w:firstRow="0" w:lastRow="0" w:firstColumn="0" w:lastColumn="0" w:noHBand="0" w:noVBand="0"/>
    </w:tblPr>
    <w:tblGrid>
      <w:gridCol w:w="3162"/>
      <w:gridCol w:w="3162"/>
      <w:gridCol w:w="3162"/>
    </w:tblGrid>
    <w:tr w:rsidR="005C0CF2" w14:paraId="4D3913A3" w14:textId="77777777">
      <w:tc>
        <w:tcPr>
          <w:tcW w:w="3162" w:type="dxa"/>
        </w:tcPr>
        <w:p w14:paraId="7C9F7482" w14:textId="77777777" w:rsidR="005C0CF2" w:rsidRDefault="00000000">
          <w:pPr>
            <w:ind w:right="360"/>
            <w:rPr>
              <w:lang w:val="hr-HR"/>
            </w:rPr>
          </w:pPr>
          <w:r>
            <w:rPr>
              <w:lang w:val="hr-HR"/>
            </w:rPr>
            <w:t>FER 3 – Projekt R</w:t>
          </w:r>
        </w:p>
      </w:tc>
      <w:tc>
        <w:tcPr>
          <w:tcW w:w="3162" w:type="dxa"/>
        </w:tcPr>
        <w:p w14:paraId="0C4594CB" w14:textId="1A0E283D" w:rsidR="005C0CF2" w:rsidRDefault="00000000">
          <w:pPr>
            <w:jc w:val="center"/>
            <w:rPr>
              <w:lang w:val="hr-HR"/>
            </w:rPr>
          </w:pPr>
          <w:r>
            <w:rPr>
              <w:rFonts w:ascii="Symbol" w:eastAsia="Symbol" w:hAnsi="Symbol" w:cs="Symbol"/>
              <w:lang w:val="hr-HR"/>
            </w:rPr>
            <w:t>Ó</w:t>
          </w:r>
          <w:r>
            <w:rPr>
              <w:lang w:val="hr-HR"/>
            </w:rPr>
            <w:t xml:space="preserve">FER, </w:t>
          </w:r>
          <w:r>
            <w:rPr>
              <w:lang w:val="hr-HR"/>
            </w:rPr>
            <w:fldChar w:fldCharType="begin"/>
          </w:r>
          <w:r>
            <w:rPr>
              <w:lang w:val="hr-HR"/>
            </w:rPr>
            <w:instrText xml:space="preserve"> DATE \@"yyyy" </w:instrText>
          </w:r>
          <w:r>
            <w:rPr>
              <w:lang w:val="hr-HR"/>
            </w:rPr>
            <w:fldChar w:fldCharType="separate"/>
          </w:r>
          <w:r w:rsidR="002A1A2E">
            <w:rPr>
              <w:noProof/>
              <w:lang w:val="hr-HR"/>
            </w:rPr>
            <w:t>2023</w:t>
          </w:r>
          <w:r>
            <w:rPr>
              <w:lang w:val="hr-HR"/>
            </w:rPr>
            <w:fldChar w:fldCharType="end"/>
          </w:r>
        </w:p>
      </w:tc>
      <w:tc>
        <w:tcPr>
          <w:tcW w:w="3162" w:type="dxa"/>
        </w:tcPr>
        <w:p w14:paraId="6469E312" w14:textId="77777777" w:rsidR="005C0CF2" w:rsidRDefault="00000000">
          <w:pPr>
            <w:jc w:val="right"/>
            <w:rPr>
              <w:lang w:val="hr-HR"/>
            </w:rPr>
          </w:pPr>
          <w:r>
            <w:rPr>
              <w:lang w:val="hr-HR"/>
            </w:rPr>
            <w:t xml:space="preserve">Stranica </w:t>
          </w:r>
          <w:r>
            <w:rPr>
              <w:rStyle w:val="PageNumber"/>
              <w:lang w:val="hr-HR"/>
            </w:rPr>
            <w:fldChar w:fldCharType="begin"/>
          </w:r>
          <w:r>
            <w:rPr>
              <w:rStyle w:val="PageNumber"/>
              <w:lang w:val="hr-HR"/>
            </w:rPr>
            <w:instrText xml:space="preserve"> PAGE </w:instrText>
          </w:r>
          <w:r>
            <w:rPr>
              <w:rStyle w:val="PageNumber"/>
              <w:lang w:val="hr-HR"/>
            </w:rPr>
            <w:fldChar w:fldCharType="separate"/>
          </w:r>
          <w:r>
            <w:rPr>
              <w:rStyle w:val="PageNumber"/>
              <w:lang w:val="hr-HR"/>
            </w:rPr>
            <w:t>1</w:t>
          </w:r>
          <w:r>
            <w:rPr>
              <w:rStyle w:val="PageNumber"/>
              <w:lang w:val="hr-HR"/>
            </w:rPr>
            <w:fldChar w:fldCharType="end"/>
          </w:r>
          <w:r>
            <w:rPr>
              <w:rStyle w:val="PageNumber"/>
              <w:lang w:val="hr-HR"/>
            </w:rPr>
            <w:t xml:space="preserve"> od </w:t>
          </w:r>
          <w:r>
            <w:rPr>
              <w:rStyle w:val="PageNumber"/>
              <w:lang w:val="hr-HR"/>
            </w:rPr>
            <w:fldChar w:fldCharType="begin"/>
          </w:r>
          <w:r>
            <w:rPr>
              <w:rStyle w:val="PageNumber"/>
              <w:lang w:val="hr-HR"/>
            </w:rPr>
            <w:instrText xml:space="preserve"> NUMPAGES </w:instrText>
          </w:r>
          <w:r>
            <w:rPr>
              <w:rStyle w:val="PageNumber"/>
              <w:lang w:val="hr-HR"/>
            </w:rPr>
            <w:fldChar w:fldCharType="separate"/>
          </w:r>
          <w:r>
            <w:rPr>
              <w:rStyle w:val="PageNumber"/>
              <w:lang w:val="hr-HR"/>
            </w:rPr>
            <w:t>39</w:t>
          </w:r>
          <w:r>
            <w:rPr>
              <w:rStyle w:val="PageNumber"/>
              <w:lang w:val="hr-HR"/>
            </w:rPr>
            <w:fldChar w:fldCharType="end"/>
          </w:r>
        </w:p>
      </w:tc>
    </w:tr>
  </w:tbl>
  <w:p w14:paraId="21B335D9" w14:textId="77777777" w:rsidR="005C0CF2" w:rsidRDefault="005C0C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86" w:type="dxa"/>
      <w:tblLayout w:type="fixed"/>
      <w:tblLook w:val="0000" w:firstRow="0" w:lastRow="0" w:firstColumn="0" w:lastColumn="0" w:noHBand="0" w:noVBand="0"/>
    </w:tblPr>
    <w:tblGrid>
      <w:gridCol w:w="3162"/>
      <w:gridCol w:w="3162"/>
      <w:gridCol w:w="3162"/>
    </w:tblGrid>
    <w:tr w:rsidR="005C0CF2" w14:paraId="1E85D57B" w14:textId="77777777">
      <w:tc>
        <w:tcPr>
          <w:tcW w:w="3162" w:type="dxa"/>
        </w:tcPr>
        <w:p w14:paraId="56144E24" w14:textId="77777777" w:rsidR="005C0CF2" w:rsidRDefault="00000000">
          <w:pPr>
            <w:ind w:right="360"/>
            <w:rPr>
              <w:lang w:val="hr-HR"/>
            </w:rPr>
          </w:pPr>
          <w:r>
            <w:rPr>
              <w:lang w:val="hr-HR"/>
            </w:rPr>
            <w:t>FER 3 – Projekt R</w:t>
          </w:r>
        </w:p>
      </w:tc>
      <w:tc>
        <w:tcPr>
          <w:tcW w:w="3162" w:type="dxa"/>
        </w:tcPr>
        <w:p w14:paraId="6406942A" w14:textId="38A7FBDC" w:rsidR="005C0CF2" w:rsidRDefault="00000000">
          <w:pPr>
            <w:jc w:val="center"/>
            <w:rPr>
              <w:lang w:val="hr-HR"/>
            </w:rPr>
          </w:pPr>
          <w:r>
            <w:rPr>
              <w:rFonts w:ascii="Symbol" w:eastAsia="Symbol" w:hAnsi="Symbol" w:cs="Symbol"/>
              <w:lang w:val="hr-HR"/>
            </w:rPr>
            <w:t>Ó</w:t>
          </w:r>
          <w:r>
            <w:rPr>
              <w:lang w:val="hr-HR"/>
            </w:rPr>
            <w:t xml:space="preserve">FER, </w:t>
          </w:r>
          <w:r>
            <w:rPr>
              <w:lang w:val="hr-HR"/>
            </w:rPr>
            <w:fldChar w:fldCharType="begin"/>
          </w:r>
          <w:r>
            <w:rPr>
              <w:lang w:val="hr-HR"/>
            </w:rPr>
            <w:instrText xml:space="preserve"> DATE \@"yyyy" </w:instrText>
          </w:r>
          <w:r>
            <w:rPr>
              <w:lang w:val="hr-HR"/>
            </w:rPr>
            <w:fldChar w:fldCharType="separate"/>
          </w:r>
          <w:r w:rsidR="002A1A2E">
            <w:rPr>
              <w:noProof/>
              <w:lang w:val="hr-HR"/>
            </w:rPr>
            <w:t>2023</w:t>
          </w:r>
          <w:r>
            <w:rPr>
              <w:lang w:val="hr-HR"/>
            </w:rPr>
            <w:fldChar w:fldCharType="end"/>
          </w:r>
        </w:p>
      </w:tc>
      <w:tc>
        <w:tcPr>
          <w:tcW w:w="3162" w:type="dxa"/>
        </w:tcPr>
        <w:p w14:paraId="6B6F0E55" w14:textId="77777777" w:rsidR="005C0CF2" w:rsidRDefault="00000000">
          <w:pPr>
            <w:jc w:val="right"/>
            <w:rPr>
              <w:lang w:val="hr-HR"/>
            </w:rPr>
          </w:pPr>
          <w:r>
            <w:rPr>
              <w:lang w:val="hr-HR"/>
            </w:rPr>
            <w:t xml:space="preserve">Stranica </w:t>
          </w:r>
          <w:r>
            <w:rPr>
              <w:rStyle w:val="PageNumber"/>
              <w:lang w:val="hr-HR"/>
            </w:rPr>
            <w:fldChar w:fldCharType="begin"/>
          </w:r>
          <w:r>
            <w:rPr>
              <w:rStyle w:val="PageNumber"/>
              <w:lang w:val="hr-HR"/>
            </w:rPr>
            <w:instrText xml:space="preserve"> PAGE </w:instrText>
          </w:r>
          <w:r>
            <w:rPr>
              <w:rStyle w:val="PageNumber"/>
              <w:lang w:val="hr-HR"/>
            </w:rPr>
            <w:fldChar w:fldCharType="separate"/>
          </w:r>
          <w:r>
            <w:rPr>
              <w:rStyle w:val="PageNumber"/>
              <w:lang w:val="hr-HR"/>
            </w:rPr>
            <w:t>39</w:t>
          </w:r>
          <w:r>
            <w:rPr>
              <w:rStyle w:val="PageNumber"/>
              <w:lang w:val="hr-HR"/>
            </w:rPr>
            <w:fldChar w:fldCharType="end"/>
          </w:r>
          <w:r>
            <w:rPr>
              <w:rStyle w:val="PageNumber"/>
              <w:lang w:val="hr-HR"/>
            </w:rPr>
            <w:t xml:space="preserve"> od </w:t>
          </w:r>
          <w:r>
            <w:rPr>
              <w:rStyle w:val="PageNumber"/>
              <w:lang w:val="hr-HR"/>
            </w:rPr>
            <w:fldChar w:fldCharType="begin"/>
          </w:r>
          <w:r>
            <w:rPr>
              <w:rStyle w:val="PageNumber"/>
              <w:lang w:val="hr-HR"/>
            </w:rPr>
            <w:instrText xml:space="preserve"> NUMPAGES </w:instrText>
          </w:r>
          <w:r>
            <w:rPr>
              <w:rStyle w:val="PageNumber"/>
              <w:lang w:val="hr-HR"/>
            </w:rPr>
            <w:fldChar w:fldCharType="separate"/>
          </w:r>
          <w:r>
            <w:rPr>
              <w:rStyle w:val="PageNumber"/>
              <w:lang w:val="hr-HR"/>
            </w:rPr>
            <w:t>39</w:t>
          </w:r>
          <w:r>
            <w:rPr>
              <w:rStyle w:val="PageNumber"/>
              <w:lang w:val="hr-HR"/>
            </w:rPr>
            <w:fldChar w:fldCharType="end"/>
          </w:r>
        </w:p>
      </w:tc>
    </w:tr>
  </w:tbl>
  <w:p w14:paraId="0F5B9A3E" w14:textId="77777777" w:rsidR="005C0CF2" w:rsidRDefault="005C0C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973E7" w14:textId="77777777" w:rsidR="00DF4823" w:rsidRDefault="00DF4823">
      <w:pPr>
        <w:spacing w:line="240" w:lineRule="auto"/>
      </w:pPr>
      <w:r>
        <w:separator/>
      </w:r>
    </w:p>
  </w:footnote>
  <w:footnote w:type="continuationSeparator" w:id="0">
    <w:p w14:paraId="59A3E984" w14:textId="77777777" w:rsidR="00DF4823" w:rsidRDefault="00DF482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558" w:type="dxa"/>
      <w:tblLayout w:type="fixed"/>
      <w:tblLook w:val="0000" w:firstRow="0" w:lastRow="0" w:firstColumn="0" w:lastColumn="0" w:noHBand="0" w:noVBand="0"/>
    </w:tblPr>
    <w:tblGrid>
      <w:gridCol w:w="6380"/>
      <w:gridCol w:w="3178"/>
    </w:tblGrid>
    <w:tr w:rsidR="005C0CF2" w14:paraId="3718632E" w14:textId="77777777">
      <w:tc>
        <w:tcPr>
          <w:tcW w:w="6379" w:type="dxa"/>
          <w:tcBorders>
            <w:top w:val="single" w:sz="6" w:space="0" w:color="000000"/>
            <w:left w:val="single" w:sz="6" w:space="0" w:color="000000"/>
            <w:bottom w:val="single" w:sz="6" w:space="0" w:color="000000"/>
            <w:right w:val="single" w:sz="6" w:space="0" w:color="000000"/>
          </w:tcBorders>
        </w:tcPr>
        <w:p w14:paraId="72C60BAA" w14:textId="77777777" w:rsidR="005C0CF2" w:rsidRDefault="00000000">
          <w:pPr>
            <w:rPr>
              <w:lang w:val="hr-HR"/>
            </w:rPr>
          </w:pPr>
          <w:r>
            <w:rPr>
              <w:lang w:val="hr-HR"/>
            </w:rPr>
            <w:t>Mobilne i web-aplikacije za Internet stvari s primjenom u poljoprivredi</w:t>
          </w:r>
        </w:p>
      </w:tc>
      <w:tc>
        <w:tcPr>
          <w:tcW w:w="3178" w:type="dxa"/>
          <w:tcBorders>
            <w:top w:val="single" w:sz="6" w:space="0" w:color="000000"/>
            <w:left w:val="single" w:sz="6" w:space="0" w:color="000000"/>
            <w:bottom w:val="single" w:sz="6" w:space="0" w:color="000000"/>
            <w:right w:val="single" w:sz="6" w:space="0" w:color="000000"/>
          </w:tcBorders>
        </w:tcPr>
        <w:p w14:paraId="32BA7B49" w14:textId="77777777" w:rsidR="005C0CF2" w:rsidRDefault="00000000">
          <w:pPr>
            <w:tabs>
              <w:tab w:val="left" w:pos="1135"/>
            </w:tabs>
            <w:spacing w:before="40"/>
            <w:ind w:right="68"/>
            <w:rPr>
              <w:lang w:val="hr-HR"/>
            </w:rPr>
          </w:pPr>
          <w:r>
            <w:rPr>
              <w:lang w:val="hr-HR"/>
            </w:rPr>
            <w:t xml:space="preserve">  Verzija:           1.0</w:t>
          </w:r>
        </w:p>
      </w:tc>
    </w:tr>
    <w:tr w:rsidR="005C0CF2" w14:paraId="0F0EBE62" w14:textId="77777777">
      <w:tc>
        <w:tcPr>
          <w:tcW w:w="6379" w:type="dxa"/>
          <w:tcBorders>
            <w:top w:val="single" w:sz="6" w:space="0" w:color="000000"/>
            <w:left w:val="single" w:sz="6" w:space="0" w:color="000000"/>
            <w:bottom w:val="single" w:sz="6" w:space="0" w:color="000000"/>
            <w:right w:val="single" w:sz="6" w:space="0" w:color="000000"/>
          </w:tcBorders>
        </w:tcPr>
        <w:p w14:paraId="3DA1B660" w14:textId="77777777" w:rsidR="005C0CF2" w:rsidRDefault="00000000">
          <w:pPr>
            <w:rPr>
              <w:lang w:val="hr-HR"/>
            </w:rPr>
          </w:pPr>
          <w:r>
            <w:rPr>
              <w:lang w:val="hr-HR"/>
            </w:rPr>
            <w:t>Tehnička dokumentacija</w:t>
          </w:r>
        </w:p>
      </w:tc>
      <w:tc>
        <w:tcPr>
          <w:tcW w:w="3178" w:type="dxa"/>
          <w:tcBorders>
            <w:top w:val="single" w:sz="6" w:space="0" w:color="000000"/>
            <w:left w:val="single" w:sz="6" w:space="0" w:color="000000"/>
            <w:bottom w:val="single" w:sz="6" w:space="0" w:color="000000"/>
            <w:right w:val="single" w:sz="6" w:space="0" w:color="000000"/>
          </w:tcBorders>
        </w:tcPr>
        <w:p w14:paraId="7FDE5278" w14:textId="77777777" w:rsidR="005C0CF2" w:rsidRDefault="00000000">
          <w:pPr>
            <w:rPr>
              <w:lang w:val="hr-HR"/>
            </w:rPr>
          </w:pPr>
          <w:r>
            <w:rPr>
              <w:lang w:val="hr-HR"/>
            </w:rPr>
            <w:t xml:space="preserve">  Datum:  &lt;20/01/2023&gt;</w:t>
          </w:r>
        </w:p>
      </w:tc>
    </w:tr>
  </w:tbl>
  <w:p w14:paraId="43AA6196" w14:textId="77777777" w:rsidR="005C0CF2" w:rsidRDefault="005C0C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558" w:type="dxa"/>
      <w:tblLayout w:type="fixed"/>
      <w:tblLook w:val="0000" w:firstRow="0" w:lastRow="0" w:firstColumn="0" w:lastColumn="0" w:noHBand="0" w:noVBand="0"/>
    </w:tblPr>
    <w:tblGrid>
      <w:gridCol w:w="6380"/>
      <w:gridCol w:w="3178"/>
    </w:tblGrid>
    <w:tr w:rsidR="005C0CF2" w14:paraId="053EE861" w14:textId="77777777">
      <w:tc>
        <w:tcPr>
          <w:tcW w:w="6379" w:type="dxa"/>
          <w:tcBorders>
            <w:top w:val="single" w:sz="6" w:space="0" w:color="000000"/>
            <w:left w:val="single" w:sz="6" w:space="0" w:color="000000"/>
            <w:bottom w:val="single" w:sz="6" w:space="0" w:color="000000"/>
            <w:right w:val="single" w:sz="6" w:space="0" w:color="000000"/>
          </w:tcBorders>
        </w:tcPr>
        <w:p w14:paraId="03911080" w14:textId="77777777" w:rsidR="005C0CF2" w:rsidRDefault="00000000">
          <w:pPr>
            <w:rPr>
              <w:lang w:val="hr-HR"/>
            </w:rPr>
          </w:pPr>
          <w:r>
            <w:rPr>
              <w:lang w:val="hr-HR"/>
            </w:rPr>
            <w:t>Mobilne i web-aplikacije za Internet stvari s primjenom u poljoprivredi</w:t>
          </w:r>
        </w:p>
      </w:tc>
      <w:tc>
        <w:tcPr>
          <w:tcW w:w="3178" w:type="dxa"/>
          <w:tcBorders>
            <w:top w:val="single" w:sz="6" w:space="0" w:color="000000"/>
            <w:left w:val="single" w:sz="6" w:space="0" w:color="000000"/>
            <w:bottom w:val="single" w:sz="6" w:space="0" w:color="000000"/>
            <w:right w:val="single" w:sz="6" w:space="0" w:color="000000"/>
          </w:tcBorders>
        </w:tcPr>
        <w:p w14:paraId="6F32A709" w14:textId="77777777" w:rsidR="005C0CF2" w:rsidRDefault="00000000">
          <w:pPr>
            <w:tabs>
              <w:tab w:val="left" w:pos="1135"/>
            </w:tabs>
            <w:spacing w:before="40"/>
            <w:ind w:right="68"/>
            <w:rPr>
              <w:lang w:val="hr-HR"/>
            </w:rPr>
          </w:pPr>
          <w:r>
            <w:rPr>
              <w:lang w:val="hr-HR"/>
            </w:rPr>
            <w:t xml:space="preserve">  Verzija:           1.0</w:t>
          </w:r>
        </w:p>
      </w:tc>
    </w:tr>
    <w:tr w:rsidR="005C0CF2" w14:paraId="32D85DED" w14:textId="77777777">
      <w:tc>
        <w:tcPr>
          <w:tcW w:w="6379" w:type="dxa"/>
          <w:tcBorders>
            <w:top w:val="single" w:sz="6" w:space="0" w:color="000000"/>
            <w:left w:val="single" w:sz="6" w:space="0" w:color="000000"/>
            <w:bottom w:val="single" w:sz="6" w:space="0" w:color="000000"/>
            <w:right w:val="single" w:sz="6" w:space="0" w:color="000000"/>
          </w:tcBorders>
        </w:tcPr>
        <w:p w14:paraId="59657820" w14:textId="77777777" w:rsidR="005C0CF2" w:rsidRDefault="00000000">
          <w:pPr>
            <w:rPr>
              <w:lang w:val="hr-HR"/>
            </w:rPr>
          </w:pPr>
          <w:r>
            <w:rPr>
              <w:lang w:val="hr-HR"/>
            </w:rPr>
            <w:t>Tehnička dokumentacija</w:t>
          </w:r>
        </w:p>
      </w:tc>
      <w:tc>
        <w:tcPr>
          <w:tcW w:w="3178" w:type="dxa"/>
          <w:tcBorders>
            <w:top w:val="single" w:sz="6" w:space="0" w:color="000000"/>
            <w:left w:val="single" w:sz="6" w:space="0" w:color="000000"/>
            <w:bottom w:val="single" w:sz="6" w:space="0" w:color="000000"/>
            <w:right w:val="single" w:sz="6" w:space="0" w:color="000000"/>
          </w:tcBorders>
        </w:tcPr>
        <w:p w14:paraId="24BE47E2" w14:textId="77777777" w:rsidR="005C0CF2" w:rsidRDefault="00000000">
          <w:pPr>
            <w:rPr>
              <w:lang w:val="hr-HR"/>
            </w:rPr>
          </w:pPr>
          <w:r>
            <w:rPr>
              <w:lang w:val="hr-HR"/>
            </w:rPr>
            <w:t xml:space="preserve">  Datum:  &lt;20/01/2023&gt;</w:t>
          </w:r>
        </w:p>
      </w:tc>
    </w:tr>
  </w:tbl>
  <w:p w14:paraId="3198291C" w14:textId="77777777" w:rsidR="005C0CF2" w:rsidRDefault="005C0C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827FFD"/>
    <w:multiLevelType w:val="multilevel"/>
    <w:tmpl w:val="C50844FA"/>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38B41ED6"/>
    <w:multiLevelType w:val="multilevel"/>
    <w:tmpl w:val="3A125792"/>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 w15:restartNumberingAfterBreak="0">
    <w:nsid w:val="3EDC35E3"/>
    <w:multiLevelType w:val="multilevel"/>
    <w:tmpl w:val="064E39D0"/>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pStyle w:val="Heading3"/>
      <w:lvlText w:val="%1.%2.%3"/>
      <w:lvlJc w:val="left"/>
      <w:pPr>
        <w:tabs>
          <w:tab w:val="num" w:pos="0"/>
        </w:tabs>
        <w:ind w:left="0" w:firstLine="0"/>
      </w:pPr>
    </w:lvl>
    <w:lvl w:ilvl="3">
      <w:start w:val="1"/>
      <w:numFmt w:val="decimal"/>
      <w:pStyle w:val="Heading4"/>
      <w:lvlText w:val="%1.%2.%3.%4"/>
      <w:lvlJc w:val="left"/>
      <w:pPr>
        <w:tabs>
          <w:tab w:val="num" w:pos="0"/>
        </w:tabs>
        <w:ind w:left="0" w:firstLine="0"/>
      </w:pPr>
    </w:lvl>
    <w:lvl w:ilvl="4">
      <w:start w:val="1"/>
      <w:numFmt w:val="decimal"/>
      <w:pStyle w:val="Heading5"/>
      <w:lvlText w:val="%1.%2.%3.%4.%5"/>
      <w:lvlJc w:val="left"/>
      <w:pPr>
        <w:tabs>
          <w:tab w:val="num" w:pos="0"/>
        </w:tabs>
        <w:ind w:left="0" w:firstLine="0"/>
      </w:pPr>
    </w:lvl>
    <w:lvl w:ilvl="5">
      <w:start w:val="1"/>
      <w:numFmt w:val="decimal"/>
      <w:pStyle w:val="Heading6"/>
      <w:lvlText w:val="%1.%2.%3.%4.%5.%6"/>
      <w:lvlJc w:val="left"/>
      <w:pPr>
        <w:tabs>
          <w:tab w:val="num" w:pos="0"/>
        </w:tabs>
        <w:ind w:left="0" w:firstLine="0"/>
      </w:pPr>
    </w:lvl>
    <w:lvl w:ilvl="6">
      <w:start w:val="1"/>
      <w:numFmt w:val="decimal"/>
      <w:pStyle w:val="Heading7"/>
      <w:lvlText w:val="%1.%2.%3.%4.%5.%6.%7"/>
      <w:lvlJc w:val="left"/>
      <w:pPr>
        <w:tabs>
          <w:tab w:val="num" w:pos="0"/>
        </w:tabs>
        <w:ind w:left="0" w:firstLine="0"/>
      </w:pPr>
    </w:lvl>
    <w:lvl w:ilvl="7">
      <w:start w:val="1"/>
      <w:numFmt w:val="decimal"/>
      <w:pStyle w:val="Heading8"/>
      <w:lvlText w:val="%1.%2.%3.%4.%5.%6.%7.%8"/>
      <w:lvlJc w:val="left"/>
      <w:pPr>
        <w:tabs>
          <w:tab w:val="num" w:pos="0"/>
        </w:tabs>
        <w:ind w:left="0" w:firstLine="0"/>
      </w:pPr>
    </w:lvl>
    <w:lvl w:ilvl="8">
      <w:start w:val="1"/>
      <w:numFmt w:val="decimal"/>
      <w:pStyle w:val="Heading9"/>
      <w:lvlText w:val="%1.%2.%3.%4.%5.%6.%7.%8.%9"/>
      <w:lvlJc w:val="left"/>
      <w:pPr>
        <w:tabs>
          <w:tab w:val="num" w:pos="0"/>
        </w:tabs>
        <w:ind w:left="0" w:firstLine="0"/>
      </w:pPr>
    </w:lvl>
  </w:abstractNum>
  <w:abstractNum w:abstractNumId="3" w15:restartNumberingAfterBreak="0">
    <w:nsid w:val="48F92E68"/>
    <w:multiLevelType w:val="multilevel"/>
    <w:tmpl w:val="EDA68AA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4BCE6258"/>
    <w:multiLevelType w:val="multilevel"/>
    <w:tmpl w:val="1820C2C6"/>
    <w:lvl w:ilvl="0">
      <w:numFmt w:val="decimal"/>
      <w:lvlText w:val="%1."/>
      <w:lvlJc w:val="left"/>
      <w:pPr>
        <w:tabs>
          <w:tab w:val="num" w:pos="0"/>
        </w:tabs>
        <w:ind w:left="720" w:hanging="360"/>
      </w:pPr>
      <w:rPr>
        <w:b/>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4FBE73F7"/>
    <w:multiLevelType w:val="multilevel"/>
    <w:tmpl w:val="21C2784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5DD46219"/>
    <w:multiLevelType w:val="multilevel"/>
    <w:tmpl w:val="3D8A667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6975019E"/>
    <w:multiLevelType w:val="multilevel"/>
    <w:tmpl w:val="5B02F476"/>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8" w15:restartNumberingAfterBreak="0">
    <w:nsid w:val="70C04772"/>
    <w:multiLevelType w:val="multilevel"/>
    <w:tmpl w:val="5174656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393817001">
    <w:abstractNumId w:val="2"/>
  </w:num>
  <w:num w:numId="2" w16cid:durableId="151798676">
    <w:abstractNumId w:val="5"/>
  </w:num>
  <w:num w:numId="3" w16cid:durableId="518205188">
    <w:abstractNumId w:val="8"/>
  </w:num>
  <w:num w:numId="4" w16cid:durableId="656081410">
    <w:abstractNumId w:val="3"/>
  </w:num>
  <w:num w:numId="5" w16cid:durableId="1820488414">
    <w:abstractNumId w:val="1"/>
  </w:num>
  <w:num w:numId="6" w16cid:durableId="42217015">
    <w:abstractNumId w:val="7"/>
  </w:num>
  <w:num w:numId="7" w16cid:durableId="1079213237">
    <w:abstractNumId w:val="6"/>
  </w:num>
  <w:num w:numId="8" w16cid:durableId="2036885053">
    <w:abstractNumId w:val="4"/>
  </w:num>
  <w:num w:numId="9" w16cid:durableId="139369969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io Kušek">
    <w15:presenceInfo w15:providerId="AD" w15:userId="S::mkusek@fer.hr::fff8eabb-ba02-4bc0-9213-5b78891729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CF2"/>
    <w:rsid w:val="00017296"/>
    <w:rsid w:val="0002768F"/>
    <w:rsid w:val="000748F5"/>
    <w:rsid w:val="00211C72"/>
    <w:rsid w:val="002A1A2E"/>
    <w:rsid w:val="00571E22"/>
    <w:rsid w:val="005C0CF2"/>
    <w:rsid w:val="0060798F"/>
    <w:rsid w:val="006375E4"/>
    <w:rsid w:val="006A69C5"/>
    <w:rsid w:val="008E1F3D"/>
    <w:rsid w:val="00A268C5"/>
    <w:rsid w:val="00AD3E4C"/>
    <w:rsid w:val="00B207C1"/>
    <w:rsid w:val="00BA3707"/>
    <w:rsid w:val="00BB34D2"/>
    <w:rsid w:val="00CC2D63"/>
    <w:rsid w:val="00DE5CAD"/>
    <w:rsid w:val="00DF4823"/>
    <w:rsid w:val="00EA5AEE"/>
    <w:rsid w:val="00F3776A"/>
  </w:rsids>
  <m:mathPr>
    <m:mathFont m:val="Cambria Math"/>
    <m:brkBin m:val="before"/>
    <m:brkBinSub m:val="--"/>
    <m:smallFrac m:val="0"/>
    <m:dispDef/>
    <m:lMargin m:val="0"/>
    <m:rMargin m:val="0"/>
    <m:defJc m:val="centerGroup"/>
    <m:wrapIndent m:val="1440"/>
    <m:intLim m:val="subSup"/>
    <m:naryLim m:val="undOvr"/>
  </m:mathPr>
  <w:themeFontLang w:val="hr-H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C03E2"/>
  <w15:docId w15:val="{16AEA16A-CEB6-2444-A7A7-D02E4B4CB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lsdException w:name="Title" w:qFormat="1"/>
    <w:lsdException w:name="Subtitle" w:qFormat="1"/>
    <w:lsdException w:name="Hyperlink" w:uiPriority="99"/>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562C2"/>
    <w:pPr>
      <w:widowControl w:val="0"/>
      <w:spacing w:line="240" w:lineRule="atLeast"/>
    </w:pPr>
    <w:rPr>
      <w:lang w:val="en-US" w:eastAsia="en-US"/>
    </w:rPr>
  </w:style>
  <w:style w:type="paragraph" w:styleId="Heading1">
    <w:name w:val="heading 1"/>
    <w:basedOn w:val="Normal"/>
    <w:next w:val="Normal"/>
    <w:qFormat/>
    <w:pPr>
      <w:keepNext/>
      <w:numPr>
        <w:numId w:val="1"/>
      </w:numPr>
      <w:spacing w:before="120" w:after="60"/>
      <w:outlineLvl w:val="0"/>
    </w:pPr>
    <w:rPr>
      <w:rFonts w:ascii="Arial" w:hAnsi="Arial"/>
      <w:b/>
      <w:sz w:val="24"/>
    </w:rPr>
  </w:style>
  <w:style w:type="paragraph" w:styleId="Heading2">
    <w:name w:val="heading 2"/>
    <w:basedOn w:val="Heading1"/>
    <w:next w:val="Normal"/>
    <w:qFormat/>
    <w:pPr>
      <w:numPr>
        <w:ilvl w:val="1"/>
      </w:numPr>
      <w:outlineLvl w:val="1"/>
    </w:pPr>
    <w:rPr>
      <w:sz w:val="20"/>
    </w:rPr>
  </w:style>
  <w:style w:type="paragraph" w:styleId="Heading3">
    <w:name w:val="heading 3"/>
    <w:basedOn w:val="Heading1"/>
    <w:next w:val="Normal"/>
    <w:qFormat/>
    <w:pPr>
      <w:numPr>
        <w:ilvl w:val="2"/>
      </w:numPr>
      <w:outlineLvl w:val="2"/>
    </w:pPr>
    <w:rPr>
      <w:b w:val="0"/>
      <w:i/>
      <w:sz w:val="20"/>
    </w:rPr>
  </w:style>
  <w:style w:type="paragraph" w:styleId="Heading4">
    <w:name w:val="heading 4"/>
    <w:basedOn w:val="Heading1"/>
    <w:next w:val="Normal"/>
    <w:qFormat/>
    <w:pPr>
      <w:numPr>
        <w:ilvl w:val="3"/>
      </w:numPr>
      <w:outlineLvl w:val="3"/>
    </w:pPr>
    <w:rPr>
      <w:b w:val="0"/>
      <w:sz w:val="20"/>
    </w:rPr>
  </w:style>
  <w:style w:type="paragraph" w:styleId="Heading5">
    <w:name w:val="heading 5"/>
    <w:basedOn w:val="Normal"/>
    <w:next w:val="Normal"/>
    <w:qFormat/>
    <w:pPr>
      <w:numPr>
        <w:ilvl w:val="4"/>
        <w:numId w:val="1"/>
      </w:numPr>
      <w:spacing w:before="240" w:after="60"/>
      <w:ind w:left="2880"/>
      <w:outlineLvl w:val="4"/>
    </w:pPr>
    <w:rPr>
      <w:sz w:val="22"/>
    </w:rPr>
  </w:style>
  <w:style w:type="paragraph" w:styleId="Heading6">
    <w:name w:val="heading 6"/>
    <w:basedOn w:val="Normal"/>
    <w:next w:val="Normal"/>
    <w:qFormat/>
    <w:pPr>
      <w:numPr>
        <w:ilvl w:val="5"/>
        <w:numId w:val="1"/>
      </w:numPr>
      <w:spacing w:before="240" w:after="60"/>
      <w:ind w:left="2880"/>
      <w:outlineLvl w:val="5"/>
    </w:pPr>
    <w:rPr>
      <w:i/>
      <w:sz w:val="22"/>
    </w:rPr>
  </w:style>
  <w:style w:type="paragraph" w:styleId="Heading7">
    <w:name w:val="heading 7"/>
    <w:basedOn w:val="Normal"/>
    <w:next w:val="Normal"/>
    <w:qFormat/>
    <w:pPr>
      <w:numPr>
        <w:ilvl w:val="6"/>
        <w:numId w:val="1"/>
      </w:numPr>
      <w:spacing w:before="240" w:after="60"/>
      <w:ind w:left="2880"/>
      <w:outlineLvl w:val="6"/>
    </w:pPr>
  </w:style>
  <w:style w:type="paragraph" w:styleId="Heading8">
    <w:name w:val="heading 8"/>
    <w:basedOn w:val="Normal"/>
    <w:next w:val="Normal"/>
    <w:qFormat/>
    <w:pPr>
      <w:numPr>
        <w:ilvl w:val="7"/>
        <w:numId w:val="1"/>
      </w:numPr>
      <w:spacing w:before="240" w:after="60"/>
      <w:ind w:left="2880"/>
      <w:outlineLvl w:val="7"/>
    </w:pPr>
    <w:rPr>
      <w:i/>
    </w:rPr>
  </w:style>
  <w:style w:type="paragraph" w:styleId="Heading9">
    <w:name w:val="heading 9"/>
    <w:basedOn w:val="Normal"/>
    <w:next w:val="Normal"/>
    <w:qFormat/>
    <w:pPr>
      <w:numPr>
        <w:ilvl w:val="8"/>
        <w:numId w:val="1"/>
      </w:numPr>
      <w:spacing w:before="240" w:after="60"/>
      <w:ind w:left="288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qFormat/>
  </w:style>
  <w:style w:type="character" w:customStyle="1" w:styleId="FootnoteCharacters">
    <w:name w:val="Footnote Characters"/>
    <w:basedOn w:val="DefaultParagraphFont"/>
    <w:semiHidden/>
    <w:qFormat/>
    <w:rPr>
      <w:sz w:val="20"/>
      <w:vertAlign w:val="superscript"/>
    </w:rPr>
  </w:style>
  <w:style w:type="character" w:customStyle="1" w:styleId="FootnoteAnchor">
    <w:name w:val="Footnote Anchor"/>
    <w:rPr>
      <w:sz w:val="20"/>
      <w:vertAlign w:val="superscript"/>
    </w:rPr>
  </w:style>
  <w:style w:type="character" w:styleId="Hyperlink">
    <w:name w:val="Hyperlink"/>
    <w:basedOn w:val="DefaultParagraphFont"/>
    <w:uiPriority w:val="99"/>
    <w:rPr>
      <w:color w:val="0000FF"/>
      <w:u w:val="single"/>
    </w:rPr>
  </w:style>
  <w:style w:type="character" w:styleId="Strong">
    <w:name w:val="Strong"/>
    <w:basedOn w:val="DefaultParagraphFont"/>
    <w:qFormat/>
    <w:rPr>
      <w:rFonts w:ascii="Arial" w:hAnsi="Arial"/>
      <w:b/>
      <w:bCs/>
      <w:sz w:val="16"/>
    </w:rPr>
  </w:style>
  <w:style w:type="character" w:styleId="CommentReference">
    <w:name w:val="annotation reference"/>
    <w:basedOn w:val="DefaultParagraphFont"/>
    <w:semiHidden/>
    <w:qFormat/>
    <w:rsid w:val="00342FA5"/>
    <w:rPr>
      <w:sz w:val="16"/>
      <w:szCs w:val="16"/>
    </w:rPr>
  </w:style>
  <w:style w:type="character" w:customStyle="1" w:styleId="HTMLPreformattedChar">
    <w:name w:val="HTML Preformatted Char"/>
    <w:basedOn w:val="DefaultParagraphFont"/>
    <w:link w:val="HTMLPreformatted"/>
    <w:uiPriority w:val="99"/>
    <w:qFormat/>
    <w:rsid w:val="00E05E48"/>
    <w:rPr>
      <w:rFonts w:ascii="Courier New" w:eastAsia="Courier New" w:hAnsi="Courier New"/>
      <w:lang w:val="en-US" w:eastAsia="en-US"/>
    </w:rPr>
  </w:style>
  <w:style w:type="character" w:styleId="UnresolvedMention">
    <w:name w:val="Unresolved Mention"/>
    <w:basedOn w:val="DefaultParagraphFont"/>
    <w:uiPriority w:val="99"/>
    <w:semiHidden/>
    <w:unhideWhenUsed/>
    <w:qFormat/>
    <w:rsid w:val="0009150E"/>
    <w:rPr>
      <w:color w:val="605E5C"/>
      <w:shd w:val="clear" w:color="auto" w:fill="E1DFDD"/>
    </w:rPr>
  </w:style>
  <w:style w:type="character" w:customStyle="1" w:styleId="BodyTextChar">
    <w:name w:val="Body Text Char"/>
    <w:basedOn w:val="DefaultParagraphFont"/>
    <w:link w:val="BodyText"/>
    <w:qFormat/>
    <w:rsid w:val="00B43259"/>
    <w:rPr>
      <w:lang w:val="en-US" w:eastAsia="en-U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pPr>
      <w:keepLines/>
      <w:spacing w:after="120"/>
      <w:ind w:left="720"/>
    </w:pPr>
  </w:style>
  <w:style w:type="paragraph" w:styleId="List">
    <w:name w:val="List"/>
    <w:basedOn w:val="BodyText"/>
    <w:rPr>
      <w:rFonts w:cs="Lohit Devanagari"/>
    </w:rPr>
  </w:style>
  <w:style w:type="paragraph" w:styleId="Caption">
    <w:name w:val="caption"/>
    <w:basedOn w:val="Normal"/>
    <w:next w:val="Normal"/>
    <w:unhideWhenUsed/>
    <w:qFormat/>
    <w:rsid w:val="009E69BC"/>
    <w:rPr>
      <w:b/>
      <w:bCs/>
    </w:rPr>
  </w:style>
  <w:style w:type="paragraph" w:customStyle="1" w:styleId="Index">
    <w:name w:val="Index"/>
    <w:basedOn w:val="Normal"/>
    <w:qFormat/>
    <w:pPr>
      <w:suppressLineNumbers/>
    </w:pPr>
    <w:rPr>
      <w:rFonts w:cs="Lohit Devanagari"/>
    </w:rPr>
  </w:style>
  <w:style w:type="paragraph" w:customStyle="1" w:styleId="Paragraph2">
    <w:name w:val="Paragraph2"/>
    <w:basedOn w:val="Normal"/>
    <w:qFormat/>
    <w:pPr>
      <w:spacing w:before="80"/>
      <w:ind w:left="720"/>
      <w:jc w:val="both"/>
    </w:pPr>
    <w:rPr>
      <w:color w:val="000000"/>
      <w:lang w:val="en-AU"/>
    </w:rPr>
  </w:style>
  <w:style w:type="paragraph" w:styleId="Title">
    <w:name w:val="Title"/>
    <w:basedOn w:val="Normal"/>
    <w:next w:val="Normal"/>
    <w:qFormat/>
    <w:pPr>
      <w:spacing w:line="240" w:lineRule="auto"/>
      <w:jc w:val="center"/>
    </w:pPr>
    <w:rPr>
      <w:rFonts w:ascii="Arial" w:hAnsi="Arial"/>
      <w:b/>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qFormat/>
    <w:pPr>
      <w:ind w:left="900" w:hanging="900"/>
    </w:pPr>
  </w:style>
  <w:style w:type="paragraph" w:styleId="TOC1">
    <w:name w:val="toc 1"/>
    <w:basedOn w:val="Normal"/>
    <w:next w:val="Normal"/>
    <w:uiPriority w:val="39"/>
    <w:pPr>
      <w:tabs>
        <w:tab w:val="right" w:pos="9360"/>
      </w:tabs>
      <w:spacing w:before="240" w:after="60"/>
      <w:ind w:right="720"/>
    </w:pPr>
  </w:style>
  <w:style w:type="paragraph" w:styleId="TOC2">
    <w:name w:val="toc 2"/>
    <w:basedOn w:val="Normal"/>
    <w:next w:val="Normal"/>
    <w:uiPriority w:val="39"/>
    <w:pPr>
      <w:tabs>
        <w:tab w:val="right" w:pos="9360"/>
      </w:tabs>
      <w:ind w:left="432" w:right="720"/>
    </w:pPr>
  </w:style>
  <w:style w:type="paragraph" w:styleId="TOC3">
    <w:name w:val="toc 3"/>
    <w:basedOn w:val="Normal"/>
    <w:next w:val="Normal"/>
    <w:uiPriority w:val="39"/>
    <w:pPr>
      <w:tabs>
        <w:tab w:val="left" w:pos="1440"/>
        <w:tab w:val="left" w:pos="1600"/>
        <w:tab w:val="right" w:pos="9360"/>
      </w:tabs>
      <w:ind w:left="990"/>
    </w:pPr>
  </w:style>
  <w:style w:type="paragraph" w:customStyle="1" w:styleId="HeaderandFooter">
    <w:name w:val="Header and Footer"/>
    <w:basedOn w:val="Normal"/>
    <w:qFormat/>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customStyle="1" w:styleId="Bullet1">
    <w:name w:val="Bullet1"/>
    <w:basedOn w:val="Normal"/>
    <w:qFormat/>
    <w:pPr>
      <w:ind w:left="720" w:hanging="432"/>
    </w:pPr>
  </w:style>
  <w:style w:type="paragraph" w:customStyle="1" w:styleId="Bullet2">
    <w:name w:val="Bullet2"/>
    <w:basedOn w:val="Normal"/>
    <w:qFormat/>
    <w:pPr>
      <w:ind w:left="1440" w:hanging="360"/>
    </w:pPr>
    <w:rPr>
      <w:color w:val="000080"/>
    </w:rPr>
  </w:style>
  <w:style w:type="paragraph" w:customStyle="1" w:styleId="Tabletext">
    <w:name w:val="Tabletext"/>
    <w:basedOn w:val="Normal"/>
    <w:qFormat/>
    <w:pPr>
      <w:keepLines/>
      <w:spacing w:after="120"/>
    </w:pPr>
  </w:style>
  <w:style w:type="paragraph" w:styleId="DocumentMap">
    <w:name w:val="Document Map"/>
    <w:basedOn w:val="Normal"/>
    <w:semiHidden/>
    <w:qFormat/>
    <w:pPr>
      <w:shd w:val="clear" w:color="auto" w:fill="000080"/>
    </w:pPr>
    <w:rPr>
      <w:rFonts w:ascii="Tahoma" w:hAnsi="Tahoma"/>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qFormat/>
    <w:pPr>
      <w:spacing w:before="480" w:after="60" w:line="240" w:lineRule="auto"/>
      <w:jc w:val="center"/>
    </w:pPr>
    <w:rPr>
      <w:rFonts w:ascii="Arial" w:hAnsi="Arial"/>
      <w:b/>
      <w:kern w:val="2"/>
      <w:sz w:val="32"/>
    </w:rPr>
  </w:style>
  <w:style w:type="paragraph" w:customStyle="1" w:styleId="Paragraph1">
    <w:name w:val="Paragraph1"/>
    <w:basedOn w:val="Normal"/>
    <w:qFormat/>
    <w:pPr>
      <w:spacing w:before="80" w:line="240" w:lineRule="auto"/>
      <w:jc w:val="both"/>
    </w:pPr>
  </w:style>
  <w:style w:type="paragraph" w:customStyle="1" w:styleId="Paragraph3">
    <w:name w:val="Paragraph3"/>
    <w:basedOn w:val="Normal"/>
    <w:qFormat/>
    <w:pPr>
      <w:spacing w:before="80" w:line="240" w:lineRule="auto"/>
      <w:ind w:left="1530"/>
      <w:jc w:val="both"/>
    </w:pPr>
  </w:style>
  <w:style w:type="paragraph" w:customStyle="1" w:styleId="Paragraph4">
    <w:name w:val="Paragraph4"/>
    <w:basedOn w:val="Normal"/>
    <w:qFormat/>
    <w:pPr>
      <w:spacing w:before="80" w:line="240" w:lineRule="auto"/>
      <w:ind w:left="2250"/>
      <w:jc w:val="both"/>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BodyText2">
    <w:name w:val="Body Text 2"/>
    <w:basedOn w:val="Normal"/>
    <w:qFormat/>
    <w:rPr>
      <w:i/>
      <w:color w:val="0000FF"/>
    </w:rPr>
  </w:style>
  <w:style w:type="paragraph" w:styleId="BodyTextIndent">
    <w:name w:val="Body Text Indent"/>
    <w:basedOn w:val="Normal"/>
    <w:pPr>
      <w:ind w:left="720"/>
    </w:pPr>
    <w:rPr>
      <w:i/>
      <w:color w:val="0000FF"/>
      <w:u w:val="single"/>
    </w:rPr>
  </w:style>
  <w:style w:type="paragraph" w:customStyle="1" w:styleId="Body">
    <w:name w:val="Body"/>
    <w:basedOn w:val="Normal"/>
    <w:qFormat/>
    <w:pPr>
      <w:widowControl/>
      <w:spacing w:before="120" w:line="240" w:lineRule="auto"/>
      <w:jc w:val="both"/>
    </w:pPr>
    <w:rPr>
      <w:rFonts w:ascii="Book Antiqua" w:hAnsi="Book Antiqua"/>
    </w:rPr>
  </w:style>
  <w:style w:type="paragraph" w:customStyle="1" w:styleId="Bullet">
    <w:name w:val="Bullet"/>
    <w:basedOn w:val="Normal"/>
    <w:qFormat/>
    <w:pPr>
      <w:widowControl/>
      <w:tabs>
        <w:tab w:val="left" w:pos="720"/>
      </w:tabs>
      <w:spacing w:before="120" w:line="240" w:lineRule="auto"/>
      <w:ind w:left="720" w:right="360"/>
      <w:jc w:val="both"/>
    </w:pPr>
    <w:rPr>
      <w:rFonts w:ascii="Book Antiqua" w:hAnsi="Book Antiqua"/>
    </w:rPr>
  </w:style>
  <w:style w:type="paragraph" w:customStyle="1" w:styleId="InfoBlue">
    <w:name w:val="InfoBlue"/>
    <w:basedOn w:val="Normal"/>
    <w:next w:val="BodyText"/>
    <w:autoRedefine/>
    <w:qFormat/>
    <w:rsid w:val="00960B9D"/>
    <w:rPr>
      <w:i/>
      <w:color w:val="0000FF"/>
      <w:lang w:val="hr-HR"/>
    </w:rPr>
  </w:style>
  <w:style w:type="paragraph" w:styleId="NormalWeb">
    <w:name w:val="Normal (Web)"/>
    <w:basedOn w:val="Normal"/>
    <w:qFormat/>
    <w:pPr>
      <w:widowControl/>
      <w:spacing w:beforeAutospacing="1" w:afterAutospacing="1" w:line="240" w:lineRule="auto"/>
    </w:pPr>
    <w:rPr>
      <w:sz w:val="24"/>
      <w:szCs w:val="24"/>
    </w:rPr>
  </w:style>
  <w:style w:type="paragraph" w:styleId="HTMLPreformatted">
    <w:name w:val="HTML Preformatted"/>
    <w:basedOn w:val="Normal"/>
    <w:link w:val="HTMLPreformattedChar"/>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rPr>
  </w:style>
  <w:style w:type="paragraph" w:styleId="BalloonText">
    <w:name w:val="Balloon Text"/>
    <w:basedOn w:val="Normal"/>
    <w:semiHidden/>
    <w:qFormat/>
    <w:rsid w:val="006C6089"/>
    <w:rPr>
      <w:rFonts w:ascii="Tahoma" w:hAnsi="Tahoma" w:cs="Tahoma"/>
      <w:sz w:val="16"/>
      <w:szCs w:val="16"/>
    </w:rPr>
  </w:style>
  <w:style w:type="paragraph" w:styleId="CommentText">
    <w:name w:val="annotation text"/>
    <w:basedOn w:val="Normal"/>
    <w:semiHidden/>
    <w:qFormat/>
    <w:rsid w:val="00342FA5"/>
  </w:style>
  <w:style w:type="paragraph" w:styleId="CommentSubject">
    <w:name w:val="annotation subject"/>
    <w:basedOn w:val="CommentText"/>
    <w:next w:val="CommentText"/>
    <w:semiHidden/>
    <w:qFormat/>
    <w:rsid w:val="00342FA5"/>
    <w:rPr>
      <w:b/>
      <w:bCs/>
    </w:rPr>
  </w:style>
  <w:style w:type="paragraph" w:styleId="ListParagraph">
    <w:name w:val="List Paragraph"/>
    <w:basedOn w:val="Normal"/>
    <w:uiPriority w:val="34"/>
    <w:qFormat/>
    <w:pPr>
      <w:ind w:left="720"/>
      <w:contextualSpacing/>
    </w:pPr>
  </w:style>
  <w:style w:type="paragraph" w:customStyle="1" w:styleId="FrameContents">
    <w:name w:val="Frame Contents"/>
    <w:basedOn w:val="Normal"/>
    <w:qFormat/>
  </w:style>
  <w:style w:type="table" w:styleId="TableGrid">
    <w:name w:val="Table Grid"/>
    <w:basedOn w:val="TableNormal"/>
    <w:rsid w:val="00C74132"/>
    <w:pPr>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3776A"/>
    <w:pPr>
      <w:suppressAutoHyphens w:val="0"/>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www.keycloak.org/documentation" TargetMode="Externa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download.mikroe.com/documents/starter-boards/clicker-2/stm32f4/clicker2-stm32-manual-v100.pdf"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50.png"/><Relationship Id="rId57" Type="http://schemas.openxmlformats.org/officeDocument/2006/relationships/image" Target="media/image43.jpe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F3B40-B71C-4B6F-8EEE-93DBFD4D1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38</Pages>
  <Words>4726</Words>
  <Characters>26940</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Development Case</vt:lpstr>
    </vt:vector>
  </TitlesOfParts>
  <Company>&lt;Company Name&gt;</Company>
  <LinksUpToDate>false</LinksUpToDate>
  <CharactersWithSpaces>31603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Case</dc:title>
  <dc:subject>&lt;Project Name&gt;</dc:subject>
  <dc:creator>Projekt - FER 2</dc:creator>
  <dc:description/>
  <cp:lastModifiedBy>Karla Kijac</cp:lastModifiedBy>
  <cp:revision>5</cp:revision>
  <cp:lastPrinted>2005-03-17T23:40:00Z</cp:lastPrinted>
  <dcterms:created xsi:type="dcterms:W3CDTF">2023-01-20T17:26:00Z</dcterms:created>
  <dcterms:modified xsi:type="dcterms:W3CDTF">2023-01-20T17:40:00Z</dcterms:modified>
  <dc:language>en-US</dc:language>
</cp:coreProperties>
</file>